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1E196C" w:rsidRDefault="001E196C">
                            <w:pPr>
                              <w:spacing w:line="240" w:lineRule="auto"/>
                              <w:ind w:right="960"/>
                              <w:jc w:val="left"/>
                              <w:textDirection w:val="btLr"/>
                            </w:pPr>
                          </w:p>
                          <w:p w14:paraId="11D297CD" w14:textId="77777777" w:rsidR="001E196C" w:rsidRDefault="001E196C">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1E196C" w:rsidRDefault="001E196C">
                            <w:pPr>
                              <w:spacing w:line="240" w:lineRule="auto"/>
                              <w:ind w:left="567" w:right="960" w:firstLine="567"/>
                              <w:jc w:val="left"/>
                              <w:textDirection w:val="btLr"/>
                            </w:pPr>
                          </w:p>
                          <w:p w14:paraId="0BC3D46E" w14:textId="77777777" w:rsidR="001E196C" w:rsidRDefault="001E196C">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1E196C" w:rsidRDefault="001E196C">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1E196C" w:rsidRDefault="001E196C">
                            <w:pPr>
                              <w:spacing w:line="240" w:lineRule="auto"/>
                              <w:ind w:left="425" w:right="960" w:firstLine="425"/>
                              <w:jc w:val="left"/>
                              <w:textDirection w:val="btLr"/>
                            </w:pPr>
                          </w:p>
                          <w:p w14:paraId="370BDB46" w14:textId="77777777" w:rsidR="001E196C" w:rsidRDefault="001E196C">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1E196C" w:rsidRDefault="001E196C">
                      <w:pPr>
                        <w:spacing w:line="240" w:lineRule="auto"/>
                        <w:ind w:right="960"/>
                        <w:jc w:val="left"/>
                        <w:textDirection w:val="btLr"/>
                      </w:pPr>
                    </w:p>
                    <w:p w14:paraId="11D297CD" w14:textId="77777777" w:rsidR="001E196C" w:rsidRDefault="001E196C">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1E196C" w:rsidRDefault="001E196C">
                      <w:pPr>
                        <w:spacing w:line="240" w:lineRule="auto"/>
                        <w:ind w:left="567" w:right="960" w:firstLine="567"/>
                        <w:jc w:val="left"/>
                        <w:textDirection w:val="btLr"/>
                      </w:pPr>
                    </w:p>
                    <w:p w14:paraId="0BC3D46E" w14:textId="77777777" w:rsidR="001E196C" w:rsidRDefault="001E196C">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1E196C" w:rsidRDefault="001E196C">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1E196C" w:rsidRDefault="001E196C">
                      <w:pPr>
                        <w:spacing w:line="240" w:lineRule="auto"/>
                        <w:ind w:left="425" w:right="960" w:firstLine="425"/>
                        <w:jc w:val="left"/>
                        <w:textDirection w:val="btLr"/>
                      </w:pPr>
                    </w:p>
                    <w:p w14:paraId="370BDB46" w14:textId="77777777" w:rsidR="001E196C" w:rsidRDefault="001E196C">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1E196C" w:rsidRDefault="001E196C">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1E196C" w:rsidRDefault="001E196C">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1E196C" w:rsidRDefault="001E196C">
                                <w:pPr>
                                  <w:spacing w:after="0" w:line="240" w:lineRule="auto"/>
                                  <w:jc w:val="left"/>
                                  <w:textDirection w:val="btLr"/>
                                </w:pPr>
                              </w:p>
                              <w:p w14:paraId="68729FB2" w14:textId="77777777" w:rsidR="001E196C" w:rsidRDefault="001E196C">
                                <w:pPr>
                                  <w:spacing w:after="0" w:line="240" w:lineRule="auto"/>
                                  <w:jc w:val="left"/>
                                  <w:textDirection w:val="btLr"/>
                                </w:pPr>
                              </w:p>
                              <w:p w14:paraId="10655199" w14:textId="77777777" w:rsidR="001E196C" w:rsidRDefault="001E196C">
                                <w:pPr>
                                  <w:spacing w:after="0" w:line="240" w:lineRule="auto"/>
                                  <w:jc w:val="left"/>
                                  <w:textDirection w:val="btLr"/>
                                </w:pPr>
                              </w:p>
                              <w:p w14:paraId="19F81D92" w14:textId="77777777" w:rsidR="001E196C" w:rsidRDefault="001E196C">
                                <w:pPr>
                                  <w:spacing w:after="0" w:line="240" w:lineRule="auto"/>
                                  <w:jc w:val="left"/>
                                  <w:textDirection w:val="btLr"/>
                                </w:pPr>
                              </w:p>
                              <w:p w14:paraId="5E932C59" w14:textId="77777777" w:rsidR="001E196C" w:rsidRDefault="001E196C">
                                <w:pPr>
                                  <w:spacing w:after="0" w:line="240" w:lineRule="auto"/>
                                  <w:jc w:val="left"/>
                                  <w:textDirection w:val="btLr"/>
                                </w:pPr>
                              </w:p>
                              <w:p w14:paraId="4F194905" w14:textId="77777777" w:rsidR="001E196C" w:rsidRDefault="001E196C">
                                <w:pPr>
                                  <w:spacing w:after="0" w:line="240" w:lineRule="auto"/>
                                  <w:jc w:val="left"/>
                                  <w:textDirection w:val="btLr"/>
                                </w:pPr>
                              </w:p>
                              <w:p w14:paraId="181313DE" w14:textId="77777777" w:rsidR="001E196C" w:rsidRDefault="001E196C">
                                <w:pPr>
                                  <w:spacing w:after="0" w:line="240" w:lineRule="auto"/>
                                  <w:jc w:val="left"/>
                                  <w:textDirection w:val="btLr"/>
                                </w:pPr>
                              </w:p>
                              <w:p w14:paraId="2EEDF754" w14:textId="77777777" w:rsidR="001E196C" w:rsidRDefault="001E196C">
                                <w:pPr>
                                  <w:spacing w:after="0" w:line="240" w:lineRule="auto"/>
                                  <w:jc w:val="left"/>
                                  <w:textDirection w:val="btLr"/>
                                </w:pPr>
                              </w:p>
                              <w:p w14:paraId="7A361685" w14:textId="77777777" w:rsidR="001E196C" w:rsidRDefault="001E196C">
                                <w:pPr>
                                  <w:spacing w:after="0" w:line="240" w:lineRule="auto"/>
                                  <w:jc w:val="left"/>
                                  <w:textDirection w:val="btLr"/>
                                </w:pPr>
                              </w:p>
                              <w:p w14:paraId="080AF7B0" w14:textId="77777777" w:rsidR="001E196C" w:rsidRDefault="001E196C">
                                <w:pPr>
                                  <w:spacing w:after="0" w:line="240" w:lineRule="auto"/>
                                  <w:jc w:val="left"/>
                                  <w:textDirection w:val="btLr"/>
                                </w:pPr>
                              </w:p>
                              <w:p w14:paraId="27CCC8B8" w14:textId="77777777" w:rsidR="001E196C" w:rsidRDefault="001E196C"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1E196C" w:rsidRDefault="001E196C">
                                <w:pPr>
                                  <w:spacing w:after="0" w:line="240" w:lineRule="auto"/>
                                  <w:jc w:val="left"/>
                                  <w:textDirection w:val="btLr"/>
                                </w:pPr>
                              </w:p>
                              <w:p w14:paraId="2035706A" w14:textId="77777777" w:rsidR="001E196C" w:rsidRDefault="001E196C">
                                <w:pPr>
                                  <w:spacing w:after="0" w:line="240" w:lineRule="auto"/>
                                  <w:jc w:val="left"/>
                                  <w:textDirection w:val="btLr"/>
                                </w:pPr>
                              </w:p>
                              <w:p w14:paraId="3D264456" w14:textId="77777777" w:rsidR="001E196C" w:rsidRDefault="001E196C">
                                <w:pPr>
                                  <w:spacing w:after="0" w:line="240" w:lineRule="auto"/>
                                  <w:jc w:val="left"/>
                                  <w:textDirection w:val="btLr"/>
                                </w:pPr>
                              </w:p>
                              <w:p w14:paraId="00186911" w14:textId="77777777" w:rsidR="001E196C" w:rsidRDefault="001E196C">
                                <w:pPr>
                                  <w:spacing w:after="0" w:line="240" w:lineRule="auto"/>
                                  <w:jc w:val="left"/>
                                  <w:textDirection w:val="btLr"/>
                                </w:pPr>
                              </w:p>
                              <w:p w14:paraId="43837224" w14:textId="77777777" w:rsidR="001E196C" w:rsidRDefault="001E196C">
                                <w:pPr>
                                  <w:spacing w:after="0" w:line="240" w:lineRule="auto"/>
                                  <w:jc w:val="left"/>
                                  <w:textDirection w:val="btLr"/>
                                </w:pPr>
                              </w:p>
                              <w:p w14:paraId="24BE9511" w14:textId="77777777" w:rsidR="001E196C" w:rsidRDefault="001E196C">
                                <w:pPr>
                                  <w:spacing w:after="0" w:line="240" w:lineRule="auto"/>
                                  <w:jc w:val="left"/>
                                  <w:textDirection w:val="btLr"/>
                                </w:pPr>
                              </w:p>
                              <w:p w14:paraId="3E6960F4" w14:textId="77777777" w:rsidR="001E196C" w:rsidRDefault="001E196C">
                                <w:pPr>
                                  <w:spacing w:after="0" w:line="240" w:lineRule="auto"/>
                                  <w:jc w:val="left"/>
                                  <w:textDirection w:val="btLr"/>
                                </w:pPr>
                              </w:p>
                              <w:p w14:paraId="6BB937D2" w14:textId="77777777" w:rsidR="001E196C" w:rsidRDefault="001E196C">
                                <w:pPr>
                                  <w:spacing w:after="0" w:line="240" w:lineRule="auto"/>
                                  <w:jc w:val="left"/>
                                  <w:textDirection w:val="btLr"/>
                                </w:pPr>
                              </w:p>
                              <w:p w14:paraId="3B9F628F" w14:textId="77777777" w:rsidR="001E196C" w:rsidRDefault="001E196C">
                                <w:pPr>
                                  <w:spacing w:after="0" w:line="240" w:lineRule="auto"/>
                                  <w:jc w:val="left"/>
                                  <w:textDirection w:val="btLr"/>
                                </w:pPr>
                              </w:p>
                              <w:p w14:paraId="6C94D7BF" w14:textId="77777777" w:rsidR="001E196C" w:rsidRDefault="001E196C">
                                <w:pPr>
                                  <w:spacing w:after="0" w:line="240" w:lineRule="auto"/>
                                  <w:jc w:val="left"/>
                                  <w:textDirection w:val="btLr"/>
                                </w:pPr>
                              </w:p>
                              <w:p w14:paraId="2525A563" w14:textId="77777777" w:rsidR="001E196C" w:rsidRDefault="001E196C">
                                <w:pPr>
                                  <w:spacing w:after="0" w:line="240" w:lineRule="auto"/>
                                  <w:jc w:val="left"/>
                                  <w:textDirection w:val="btLr"/>
                                </w:pPr>
                              </w:p>
                              <w:p w14:paraId="30468921" w14:textId="77777777" w:rsidR="001E196C" w:rsidRDefault="001E196C">
                                <w:pPr>
                                  <w:spacing w:after="0" w:line="240" w:lineRule="auto"/>
                                  <w:jc w:val="left"/>
                                  <w:textDirection w:val="btLr"/>
                                </w:pPr>
                              </w:p>
                              <w:p w14:paraId="1D077961" w14:textId="77777777" w:rsidR="001E196C" w:rsidRDefault="001E196C">
                                <w:pPr>
                                  <w:spacing w:after="0" w:line="240" w:lineRule="auto"/>
                                  <w:jc w:val="left"/>
                                  <w:textDirection w:val="btLr"/>
                                </w:pPr>
                              </w:p>
                              <w:p w14:paraId="42C82F2B" w14:textId="77777777" w:rsidR="001E196C" w:rsidRDefault="001E196C">
                                <w:pPr>
                                  <w:spacing w:after="0" w:line="240" w:lineRule="auto"/>
                                  <w:jc w:val="left"/>
                                  <w:textDirection w:val="btLr"/>
                                </w:pPr>
                              </w:p>
                              <w:p w14:paraId="14C64F8D" w14:textId="77777777" w:rsidR="001E196C" w:rsidRDefault="001E196C">
                                <w:pPr>
                                  <w:spacing w:after="0" w:line="240" w:lineRule="auto"/>
                                  <w:jc w:val="left"/>
                                  <w:textDirection w:val="btLr"/>
                                </w:pPr>
                              </w:p>
                              <w:p w14:paraId="16E6A047" w14:textId="77777777" w:rsidR="001E196C" w:rsidRDefault="001E196C">
                                <w:pPr>
                                  <w:spacing w:after="0" w:line="240" w:lineRule="auto"/>
                                  <w:jc w:val="left"/>
                                  <w:textDirection w:val="btLr"/>
                                </w:pPr>
                              </w:p>
                              <w:p w14:paraId="289F8548" w14:textId="77777777" w:rsidR="001E196C" w:rsidRDefault="001E196C">
                                <w:pPr>
                                  <w:spacing w:after="0" w:line="240" w:lineRule="auto"/>
                                  <w:jc w:val="left"/>
                                  <w:textDirection w:val="btLr"/>
                                </w:pPr>
                              </w:p>
                              <w:p w14:paraId="0AC8EB8F" w14:textId="77777777" w:rsidR="001E196C" w:rsidRDefault="001E196C">
                                <w:pPr>
                                  <w:spacing w:after="0" w:line="240" w:lineRule="auto"/>
                                  <w:jc w:val="left"/>
                                  <w:textDirection w:val="btLr"/>
                                </w:pPr>
                              </w:p>
                              <w:p w14:paraId="59017C9A" w14:textId="77777777" w:rsidR="001E196C" w:rsidRDefault="001E196C">
                                <w:pPr>
                                  <w:spacing w:after="0" w:line="240" w:lineRule="auto"/>
                                  <w:jc w:val="left"/>
                                  <w:textDirection w:val="btLr"/>
                                </w:pPr>
                              </w:p>
                              <w:p w14:paraId="29160DDE" w14:textId="77777777" w:rsidR="001E196C" w:rsidRDefault="001E196C">
                                <w:pPr>
                                  <w:spacing w:after="0" w:line="240" w:lineRule="auto"/>
                                  <w:jc w:val="left"/>
                                  <w:textDirection w:val="btLr"/>
                                </w:pPr>
                              </w:p>
                              <w:p w14:paraId="4E1EC308" w14:textId="77777777" w:rsidR="001E196C" w:rsidRDefault="001E196C">
                                <w:pPr>
                                  <w:spacing w:after="0" w:line="240" w:lineRule="auto"/>
                                  <w:jc w:val="left"/>
                                  <w:textDirection w:val="btLr"/>
                                </w:pPr>
                              </w:p>
                              <w:p w14:paraId="0D2CEB64" w14:textId="77777777" w:rsidR="001E196C" w:rsidRDefault="001E196C">
                                <w:pPr>
                                  <w:spacing w:after="0" w:line="240" w:lineRule="auto"/>
                                  <w:jc w:val="left"/>
                                  <w:textDirection w:val="btLr"/>
                                </w:pPr>
                              </w:p>
                              <w:p w14:paraId="0F4F1ADF" w14:textId="77777777" w:rsidR="001E196C" w:rsidRDefault="001E196C">
                                <w:pPr>
                                  <w:spacing w:after="0" w:line="240" w:lineRule="auto"/>
                                  <w:jc w:val="left"/>
                                  <w:textDirection w:val="btLr"/>
                                </w:pPr>
                              </w:p>
                              <w:p w14:paraId="68C691AF" w14:textId="77777777" w:rsidR="001E196C" w:rsidRDefault="001E196C">
                                <w:pPr>
                                  <w:spacing w:after="0" w:line="240" w:lineRule="auto"/>
                                  <w:jc w:val="left"/>
                                  <w:textDirection w:val="btLr"/>
                                </w:pPr>
                              </w:p>
                              <w:p w14:paraId="24CFDB04" w14:textId="77777777" w:rsidR="001E196C" w:rsidRDefault="001E196C">
                                <w:pPr>
                                  <w:spacing w:after="0" w:line="240" w:lineRule="auto"/>
                                  <w:jc w:val="left"/>
                                  <w:textDirection w:val="btLr"/>
                                </w:pPr>
                              </w:p>
                              <w:p w14:paraId="5511E645" w14:textId="77777777" w:rsidR="001E196C" w:rsidRDefault="001E196C">
                                <w:pPr>
                                  <w:spacing w:after="0" w:line="240" w:lineRule="auto"/>
                                  <w:jc w:val="left"/>
                                  <w:textDirection w:val="btLr"/>
                                </w:pPr>
                              </w:p>
                              <w:p w14:paraId="2ABBB94A" w14:textId="77777777" w:rsidR="001E196C" w:rsidRDefault="001E196C">
                                <w:pPr>
                                  <w:spacing w:after="0" w:line="240" w:lineRule="auto"/>
                                  <w:jc w:val="left"/>
                                  <w:textDirection w:val="btLr"/>
                                </w:pPr>
                              </w:p>
                              <w:p w14:paraId="7EC005A6" w14:textId="77777777" w:rsidR="001E196C" w:rsidRDefault="001E196C">
                                <w:pPr>
                                  <w:spacing w:after="0" w:line="240" w:lineRule="auto"/>
                                  <w:jc w:val="left"/>
                                  <w:textDirection w:val="btLr"/>
                                </w:pPr>
                              </w:p>
                              <w:p w14:paraId="27A5B33B" w14:textId="77777777" w:rsidR="001E196C" w:rsidRDefault="001E196C">
                                <w:pPr>
                                  <w:spacing w:after="0" w:line="240" w:lineRule="auto"/>
                                  <w:jc w:val="left"/>
                                  <w:textDirection w:val="btLr"/>
                                </w:pPr>
                              </w:p>
                              <w:p w14:paraId="1AD9B714" w14:textId="77777777" w:rsidR="001E196C" w:rsidRDefault="001E196C">
                                <w:pPr>
                                  <w:spacing w:after="0" w:line="240" w:lineRule="auto"/>
                                  <w:jc w:val="left"/>
                                  <w:textDirection w:val="btLr"/>
                                </w:pPr>
                              </w:p>
                              <w:p w14:paraId="2D51292C" w14:textId="77777777" w:rsidR="001E196C" w:rsidRDefault="001E196C">
                                <w:pPr>
                                  <w:spacing w:after="0" w:line="240" w:lineRule="auto"/>
                                  <w:jc w:val="left"/>
                                  <w:textDirection w:val="btLr"/>
                                </w:pPr>
                              </w:p>
                              <w:p w14:paraId="1DA54B96" w14:textId="77777777" w:rsidR="001E196C" w:rsidRDefault="001E196C">
                                <w:pPr>
                                  <w:spacing w:after="0" w:line="240" w:lineRule="auto"/>
                                  <w:jc w:val="left"/>
                                  <w:textDirection w:val="btLr"/>
                                </w:pPr>
                              </w:p>
                              <w:p w14:paraId="695181B9" w14:textId="77777777" w:rsidR="001E196C" w:rsidRDefault="001E196C">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1E196C" w14:paraId="03E0E4C4" w14:textId="77777777" w:rsidTr="00060613">
                                  <w:trPr>
                                    <w:trHeight w:val="360"/>
                                  </w:trPr>
                                  <w:tc>
                                    <w:tcPr>
                                      <w:tcW w:w="9322" w:type="dxa"/>
                                    </w:tcPr>
                                    <w:p w14:paraId="76EA73F0" w14:textId="77777777" w:rsidR="001E196C" w:rsidRDefault="001E196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1E196C" w:rsidRDefault="001E196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1E196C" w:rsidRDefault="001E196C"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1E196C" w14:paraId="65872F76" w14:textId="77777777" w:rsidTr="00060613">
                                  <w:trPr>
                                    <w:trHeight w:val="360"/>
                                  </w:trPr>
                                  <w:tc>
                                    <w:tcPr>
                                      <w:tcW w:w="9322" w:type="dxa"/>
                                    </w:tcPr>
                                    <w:p w14:paraId="65B4D61E" w14:textId="77777777" w:rsidR="001E196C" w:rsidRDefault="001E196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1E196C" w:rsidRDefault="001E196C">
                                <w:pPr>
                                  <w:spacing w:after="0" w:line="240" w:lineRule="auto"/>
                                  <w:jc w:val="left"/>
                                  <w:textDirection w:val="btLr"/>
                                </w:pPr>
                              </w:p>
                              <w:p w14:paraId="17767031" w14:textId="77777777" w:rsidR="001E196C" w:rsidRDefault="001E196C">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1E196C" w:rsidRDefault="001E196C">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1E196C" w:rsidRDefault="001E196C">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1E196C" w:rsidRDefault="001E196C">
                          <w:pPr>
                            <w:spacing w:after="0" w:line="240" w:lineRule="auto"/>
                            <w:jc w:val="left"/>
                            <w:textDirection w:val="btLr"/>
                          </w:pPr>
                        </w:p>
                        <w:p w14:paraId="68729FB2" w14:textId="77777777" w:rsidR="001E196C" w:rsidRDefault="001E196C">
                          <w:pPr>
                            <w:spacing w:after="0" w:line="240" w:lineRule="auto"/>
                            <w:jc w:val="left"/>
                            <w:textDirection w:val="btLr"/>
                          </w:pPr>
                        </w:p>
                        <w:p w14:paraId="10655199" w14:textId="77777777" w:rsidR="001E196C" w:rsidRDefault="001E196C">
                          <w:pPr>
                            <w:spacing w:after="0" w:line="240" w:lineRule="auto"/>
                            <w:jc w:val="left"/>
                            <w:textDirection w:val="btLr"/>
                          </w:pPr>
                        </w:p>
                        <w:p w14:paraId="19F81D92" w14:textId="77777777" w:rsidR="001E196C" w:rsidRDefault="001E196C">
                          <w:pPr>
                            <w:spacing w:after="0" w:line="240" w:lineRule="auto"/>
                            <w:jc w:val="left"/>
                            <w:textDirection w:val="btLr"/>
                          </w:pPr>
                        </w:p>
                        <w:p w14:paraId="5E932C59" w14:textId="77777777" w:rsidR="001E196C" w:rsidRDefault="001E196C">
                          <w:pPr>
                            <w:spacing w:after="0" w:line="240" w:lineRule="auto"/>
                            <w:jc w:val="left"/>
                            <w:textDirection w:val="btLr"/>
                          </w:pPr>
                        </w:p>
                        <w:p w14:paraId="4F194905" w14:textId="77777777" w:rsidR="001E196C" w:rsidRDefault="001E196C">
                          <w:pPr>
                            <w:spacing w:after="0" w:line="240" w:lineRule="auto"/>
                            <w:jc w:val="left"/>
                            <w:textDirection w:val="btLr"/>
                          </w:pPr>
                        </w:p>
                        <w:p w14:paraId="181313DE" w14:textId="77777777" w:rsidR="001E196C" w:rsidRDefault="001E196C">
                          <w:pPr>
                            <w:spacing w:after="0" w:line="240" w:lineRule="auto"/>
                            <w:jc w:val="left"/>
                            <w:textDirection w:val="btLr"/>
                          </w:pPr>
                        </w:p>
                        <w:p w14:paraId="2EEDF754" w14:textId="77777777" w:rsidR="001E196C" w:rsidRDefault="001E196C">
                          <w:pPr>
                            <w:spacing w:after="0" w:line="240" w:lineRule="auto"/>
                            <w:jc w:val="left"/>
                            <w:textDirection w:val="btLr"/>
                          </w:pPr>
                        </w:p>
                        <w:p w14:paraId="7A361685" w14:textId="77777777" w:rsidR="001E196C" w:rsidRDefault="001E196C">
                          <w:pPr>
                            <w:spacing w:after="0" w:line="240" w:lineRule="auto"/>
                            <w:jc w:val="left"/>
                            <w:textDirection w:val="btLr"/>
                          </w:pPr>
                        </w:p>
                        <w:p w14:paraId="080AF7B0" w14:textId="77777777" w:rsidR="001E196C" w:rsidRDefault="001E196C">
                          <w:pPr>
                            <w:spacing w:after="0" w:line="240" w:lineRule="auto"/>
                            <w:jc w:val="left"/>
                            <w:textDirection w:val="btLr"/>
                          </w:pPr>
                        </w:p>
                        <w:p w14:paraId="27CCC8B8" w14:textId="77777777" w:rsidR="001E196C" w:rsidRDefault="001E196C"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1E196C" w:rsidRDefault="001E196C">
                          <w:pPr>
                            <w:spacing w:after="0" w:line="240" w:lineRule="auto"/>
                            <w:jc w:val="left"/>
                            <w:textDirection w:val="btLr"/>
                          </w:pPr>
                        </w:p>
                        <w:p w14:paraId="2035706A" w14:textId="77777777" w:rsidR="001E196C" w:rsidRDefault="001E196C">
                          <w:pPr>
                            <w:spacing w:after="0" w:line="240" w:lineRule="auto"/>
                            <w:jc w:val="left"/>
                            <w:textDirection w:val="btLr"/>
                          </w:pPr>
                        </w:p>
                        <w:p w14:paraId="3D264456" w14:textId="77777777" w:rsidR="001E196C" w:rsidRDefault="001E196C">
                          <w:pPr>
                            <w:spacing w:after="0" w:line="240" w:lineRule="auto"/>
                            <w:jc w:val="left"/>
                            <w:textDirection w:val="btLr"/>
                          </w:pPr>
                        </w:p>
                        <w:p w14:paraId="00186911" w14:textId="77777777" w:rsidR="001E196C" w:rsidRDefault="001E196C">
                          <w:pPr>
                            <w:spacing w:after="0" w:line="240" w:lineRule="auto"/>
                            <w:jc w:val="left"/>
                            <w:textDirection w:val="btLr"/>
                          </w:pPr>
                        </w:p>
                        <w:p w14:paraId="43837224" w14:textId="77777777" w:rsidR="001E196C" w:rsidRDefault="001E196C">
                          <w:pPr>
                            <w:spacing w:after="0" w:line="240" w:lineRule="auto"/>
                            <w:jc w:val="left"/>
                            <w:textDirection w:val="btLr"/>
                          </w:pPr>
                        </w:p>
                        <w:p w14:paraId="24BE9511" w14:textId="77777777" w:rsidR="001E196C" w:rsidRDefault="001E196C">
                          <w:pPr>
                            <w:spacing w:after="0" w:line="240" w:lineRule="auto"/>
                            <w:jc w:val="left"/>
                            <w:textDirection w:val="btLr"/>
                          </w:pPr>
                        </w:p>
                        <w:p w14:paraId="3E6960F4" w14:textId="77777777" w:rsidR="001E196C" w:rsidRDefault="001E196C">
                          <w:pPr>
                            <w:spacing w:after="0" w:line="240" w:lineRule="auto"/>
                            <w:jc w:val="left"/>
                            <w:textDirection w:val="btLr"/>
                          </w:pPr>
                        </w:p>
                        <w:p w14:paraId="6BB937D2" w14:textId="77777777" w:rsidR="001E196C" w:rsidRDefault="001E196C">
                          <w:pPr>
                            <w:spacing w:after="0" w:line="240" w:lineRule="auto"/>
                            <w:jc w:val="left"/>
                            <w:textDirection w:val="btLr"/>
                          </w:pPr>
                        </w:p>
                        <w:p w14:paraId="3B9F628F" w14:textId="77777777" w:rsidR="001E196C" w:rsidRDefault="001E196C">
                          <w:pPr>
                            <w:spacing w:after="0" w:line="240" w:lineRule="auto"/>
                            <w:jc w:val="left"/>
                            <w:textDirection w:val="btLr"/>
                          </w:pPr>
                        </w:p>
                        <w:p w14:paraId="6C94D7BF" w14:textId="77777777" w:rsidR="001E196C" w:rsidRDefault="001E196C">
                          <w:pPr>
                            <w:spacing w:after="0" w:line="240" w:lineRule="auto"/>
                            <w:jc w:val="left"/>
                            <w:textDirection w:val="btLr"/>
                          </w:pPr>
                        </w:p>
                        <w:p w14:paraId="2525A563" w14:textId="77777777" w:rsidR="001E196C" w:rsidRDefault="001E196C">
                          <w:pPr>
                            <w:spacing w:after="0" w:line="240" w:lineRule="auto"/>
                            <w:jc w:val="left"/>
                            <w:textDirection w:val="btLr"/>
                          </w:pPr>
                        </w:p>
                        <w:p w14:paraId="30468921" w14:textId="77777777" w:rsidR="001E196C" w:rsidRDefault="001E196C">
                          <w:pPr>
                            <w:spacing w:after="0" w:line="240" w:lineRule="auto"/>
                            <w:jc w:val="left"/>
                            <w:textDirection w:val="btLr"/>
                          </w:pPr>
                        </w:p>
                        <w:p w14:paraId="1D077961" w14:textId="77777777" w:rsidR="001E196C" w:rsidRDefault="001E196C">
                          <w:pPr>
                            <w:spacing w:after="0" w:line="240" w:lineRule="auto"/>
                            <w:jc w:val="left"/>
                            <w:textDirection w:val="btLr"/>
                          </w:pPr>
                        </w:p>
                        <w:p w14:paraId="42C82F2B" w14:textId="77777777" w:rsidR="001E196C" w:rsidRDefault="001E196C">
                          <w:pPr>
                            <w:spacing w:after="0" w:line="240" w:lineRule="auto"/>
                            <w:jc w:val="left"/>
                            <w:textDirection w:val="btLr"/>
                          </w:pPr>
                        </w:p>
                        <w:p w14:paraId="14C64F8D" w14:textId="77777777" w:rsidR="001E196C" w:rsidRDefault="001E196C">
                          <w:pPr>
                            <w:spacing w:after="0" w:line="240" w:lineRule="auto"/>
                            <w:jc w:val="left"/>
                            <w:textDirection w:val="btLr"/>
                          </w:pPr>
                        </w:p>
                        <w:p w14:paraId="16E6A047" w14:textId="77777777" w:rsidR="001E196C" w:rsidRDefault="001E196C">
                          <w:pPr>
                            <w:spacing w:after="0" w:line="240" w:lineRule="auto"/>
                            <w:jc w:val="left"/>
                            <w:textDirection w:val="btLr"/>
                          </w:pPr>
                        </w:p>
                        <w:p w14:paraId="289F8548" w14:textId="77777777" w:rsidR="001E196C" w:rsidRDefault="001E196C">
                          <w:pPr>
                            <w:spacing w:after="0" w:line="240" w:lineRule="auto"/>
                            <w:jc w:val="left"/>
                            <w:textDirection w:val="btLr"/>
                          </w:pPr>
                        </w:p>
                        <w:p w14:paraId="0AC8EB8F" w14:textId="77777777" w:rsidR="001E196C" w:rsidRDefault="001E196C">
                          <w:pPr>
                            <w:spacing w:after="0" w:line="240" w:lineRule="auto"/>
                            <w:jc w:val="left"/>
                            <w:textDirection w:val="btLr"/>
                          </w:pPr>
                        </w:p>
                        <w:p w14:paraId="59017C9A" w14:textId="77777777" w:rsidR="001E196C" w:rsidRDefault="001E196C">
                          <w:pPr>
                            <w:spacing w:after="0" w:line="240" w:lineRule="auto"/>
                            <w:jc w:val="left"/>
                            <w:textDirection w:val="btLr"/>
                          </w:pPr>
                        </w:p>
                        <w:p w14:paraId="29160DDE" w14:textId="77777777" w:rsidR="001E196C" w:rsidRDefault="001E196C">
                          <w:pPr>
                            <w:spacing w:after="0" w:line="240" w:lineRule="auto"/>
                            <w:jc w:val="left"/>
                            <w:textDirection w:val="btLr"/>
                          </w:pPr>
                        </w:p>
                        <w:p w14:paraId="4E1EC308" w14:textId="77777777" w:rsidR="001E196C" w:rsidRDefault="001E196C">
                          <w:pPr>
                            <w:spacing w:after="0" w:line="240" w:lineRule="auto"/>
                            <w:jc w:val="left"/>
                            <w:textDirection w:val="btLr"/>
                          </w:pPr>
                        </w:p>
                        <w:p w14:paraId="0D2CEB64" w14:textId="77777777" w:rsidR="001E196C" w:rsidRDefault="001E196C">
                          <w:pPr>
                            <w:spacing w:after="0" w:line="240" w:lineRule="auto"/>
                            <w:jc w:val="left"/>
                            <w:textDirection w:val="btLr"/>
                          </w:pPr>
                        </w:p>
                        <w:p w14:paraId="0F4F1ADF" w14:textId="77777777" w:rsidR="001E196C" w:rsidRDefault="001E196C">
                          <w:pPr>
                            <w:spacing w:after="0" w:line="240" w:lineRule="auto"/>
                            <w:jc w:val="left"/>
                            <w:textDirection w:val="btLr"/>
                          </w:pPr>
                        </w:p>
                        <w:p w14:paraId="68C691AF" w14:textId="77777777" w:rsidR="001E196C" w:rsidRDefault="001E196C">
                          <w:pPr>
                            <w:spacing w:after="0" w:line="240" w:lineRule="auto"/>
                            <w:jc w:val="left"/>
                            <w:textDirection w:val="btLr"/>
                          </w:pPr>
                        </w:p>
                        <w:p w14:paraId="24CFDB04" w14:textId="77777777" w:rsidR="001E196C" w:rsidRDefault="001E196C">
                          <w:pPr>
                            <w:spacing w:after="0" w:line="240" w:lineRule="auto"/>
                            <w:jc w:val="left"/>
                            <w:textDirection w:val="btLr"/>
                          </w:pPr>
                        </w:p>
                        <w:p w14:paraId="5511E645" w14:textId="77777777" w:rsidR="001E196C" w:rsidRDefault="001E196C">
                          <w:pPr>
                            <w:spacing w:after="0" w:line="240" w:lineRule="auto"/>
                            <w:jc w:val="left"/>
                            <w:textDirection w:val="btLr"/>
                          </w:pPr>
                        </w:p>
                        <w:p w14:paraId="2ABBB94A" w14:textId="77777777" w:rsidR="001E196C" w:rsidRDefault="001E196C">
                          <w:pPr>
                            <w:spacing w:after="0" w:line="240" w:lineRule="auto"/>
                            <w:jc w:val="left"/>
                            <w:textDirection w:val="btLr"/>
                          </w:pPr>
                        </w:p>
                        <w:p w14:paraId="7EC005A6" w14:textId="77777777" w:rsidR="001E196C" w:rsidRDefault="001E196C">
                          <w:pPr>
                            <w:spacing w:after="0" w:line="240" w:lineRule="auto"/>
                            <w:jc w:val="left"/>
                            <w:textDirection w:val="btLr"/>
                          </w:pPr>
                        </w:p>
                        <w:p w14:paraId="27A5B33B" w14:textId="77777777" w:rsidR="001E196C" w:rsidRDefault="001E196C">
                          <w:pPr>
                            <w:spacing w:after="0" w:line="240" w:lineRule="auto"/>
                            <w:jc w:val="left"/>
                            <w:textDirection w:val="btLr"/>
                          </w:pPr>
                        </w:p>
                        <w:p w14:paraId="1AD9B714" w14:textId="77777777" w:rsidR="001E196C" w:rsidRDefault="001E196C">
                          <w:pPr>
                            <w:spacing w:after="0" w:line="240" w:lineRule="auto"/>
                            <w:jc w:val="left"/>
                            <w:textDirection w:val="btLr"/>
                          </w:pPr>
                        </w:p>
                        <w:p w14:paraId="2D51292C" w14:textId="77777777" w:rsidR="001E196C" w:rsidRDefault="001E196C">
                          <w:pPr>
                            <w:spacing w:after="0" w:line="240" w:lineRule="auto"/>
                            <w:jc w:val="left"/>
                            <w:textDirection w:val="btLr"/>
                          </w:pPr>
                        </w:p>
                        <w:p w14:paraId="1DA54B96" w14:textId="77777777" w:rsidR="001E196C" w:rsidRDefault="001E196C">
                          <w:pPr>
                            <w:spacing w:after="0" w:line="240" w:lineRule="auto"/>
                            <w:jc w:val="left"/>
                            <w:textDirection w:val="btLr"/>
                          </w:pPr>
                        </w:p>
                        <w:p w14:paraId="695181B9" w14:textId="77777777" w:rsidR="001E196C" w:rsidRDefault="001E196C">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1E196C" w14:paraId="03E0E4C4" w14:textId="77777777" w:rsidTr="00060613">
                            <w:trPr>
                              <w:trHeight w:val="360"/>
                            </w:trPr>
                            <w:tc>
                              <w:tcPr>
                                <w:tcW w:w="9322" w:type="dxa"/>
                              </w:tcPr>
                              <w:p w14:paraId="76EA73F0" w14:textId="77777777" w:rsidR="001E196C" w:rsidRDefault="001E196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1E196C" w:rsidRDefault="001E196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1E196C" w:rsidRDefault="001E196C"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1E196C" w14:paraId="65872F76" w14:textId="77777777" w:rsidTr="00060613">
                            <w:trPr>
                              <w:trHeight w:val="360"/>
                            </w:trPr>
                            <w:tc>
                              <w:tcPr>
                                <w:tcW w:w="9322" w:type="dxa"/>
                              </w:tcPr>
                              <w:p w14:paraId="65B4D61E" w14:textId="77777777" w:rsidR="001E196C" w:rsidRDefault="001E196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1E196C" w:rsidRDefault="001E196C">
                          <w:pPr>
                            <w:spacing w:after="0" w:line="240" w:lineRule="auto"/>
                            <w:jc w:val="left"/>
                            <w:textDirection w:val="btLr"/>
                          </w:pPr>
                        </w:p>
                        <w:p w14:paraId="17767031" w14:textId="77777777" w:rsidR="001E196C" w:rsidRDefault="001E196C">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EndPr/>
      <w:sdtContent>
        <w:p w14:paraId="2D99B508" w14:textId="6D90F7D3" w:rsidR="00A97983" w:rsidRDefault="00A97983">
          <w:pPr>
            <w:pStyle w:val="TtuloTDC"/>
          </w:pPr>
          <w:r>
            <w:t>Contenido</w:t>
          </w:r>
        </w:p>
        <w:p w14:paraId="08500406" w14:textId="715F101C" w:rsidR="00014740" w:rsidRDefault="00A97983">
          <w:pPr>
            <w:pStyle w:val="TDC1"/>
            <w:tabs>
              <w:tab w:val="left" w:pos="660"/>
              <w:tab w:val="right" w:leader="dot" w:pos="911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83838784" w:history="1">
            <w:r w:rsidR="00014740" w:rsidRPr="00EA1017">
              <w:rPr>
                <w:rStyle w:val="Hipervnculo"/>
                <w:noProof/>
              </w:rPr>
              <w:t>1.</w:t>
            </w:r>
            <w:r w:rsidR="00014740">
              <w:rPr>
                <w:rFonts w:asciiTheme="minorHAnsi" w:eastAsiaTheme="minorEastAsia" w:hAnsiTheme="minorHAnsi" w:cstheme="minorBidi"/>
                <w:b w:val="0"/>
                <w:noProof/>
                <w:sz w:val="22"/>
                <w:szCs w:val="22"/>
              </w:rPr>
              <w:tab/>
            </w:r>
            <w:r w:rsidR="00014740" w:rsidRPr="00EA1017">
              <w:rPr>
                <w:rStyle w:val="Hipervnculo"/>
                <w:noProof/>
              </w:rPr>
              <w:t>INTRODUCCIÓN</w:t>
            </w:r>
            <w:r w:rsidR="00014740">
              <w:rPr>
                <w:noProof/>
                <w:webHidden/>
              </w:rPr>
              <w:tab/>
            </w:r>
            <w:r w:rsidR="00014740">
              <w:rPr>
                <w:noProof/>
                <w:webHidden/>
              </w:rPr>
              <w:fldChar w:fldCharType="begin"/>
            </w:r>
            <w:r w:rsidR="00014740">
              <w:rPr>
                <w:noProof/>
                <w:webHidden/>
              </w:rPr>
              <w:instrText xml:space="preserve"> PAGEREF _Toc83838784 \h </w:instrText>
            </w:r>
            <w:r w:rsidR="00014740">
              <w:rPr>
                <w:noProof/>
                <w:webHidden/>
              </w:rPr>
            </w:r>
            <w:r w:rsidR="00014740">
              <w:rPr>
                <w:noProof/>
                <w:webHidden/>
              </w:rPr>
              <w:fldChar w:fldCharType="separate"/>
            </w:r>
            <w:r w:rsidR="00014740">
              <w:rPr>
                <w:noProof/>
                <w:webHidden/>
              </w:rPr>
              <w:t>8</w:t>
            </w:r>
            <w:r w:rsidR="00014740">
              <w:rPr>
                <w:noProof/>
                <w:webHidden/>
              </w:rPr>
              <w:fldChar w:fldCharType="end"/>
            </w:r>
          </w:hyperlink>
        </w:p>
        <w:p w14:paraId="00B7003F" w14:textId="1094E484" w:rsidR="00014740" w:rsidRDefault="00CF194D">
          <w:pPr>
            <w:pStyle w:val="TDC2"/>
            <w:rPr>
              <w:rFonts w:asciiTheme="minorHAnsi" w:eastAsiaTheme="minorEastAsia" w:hAnsiTheme="minorHAnsi" w:cstheme="minorBidi"/>
              <w:b w:val="0"/>
              <w:noProof/>
              <w:sz w:val="22"/>
              <w:szCs w:val="22"/>
            </w:rPr>
          </w:pPr>
          <w:hyperlink w:anchor="_Toc83838785" w:history="1">
            <w:r w:rsidR="00014740" w:rsidRPr="00EA1017">
              <w:rPr>
                <w:rStyle w:val="Hipervnculo"/>
                <w:noProof/>
              </w:rPr>
              <w:t>1.1</w:t>
            </w:r>
            <w:r w:rsidR="00014740">
              <w:rPr>
                <w:rFonts w:asciiTheme="minorHAnsi" w:eastAsiaTheme="minorEastAsia" w:hAnsiTheme="minorHAnsi" w:cstheme="minorBidi"/>
                <w:b w:val="0"/>
                <w:noProof/>
                <w:sz w:val="22"/>
                <w:szCs w:val="22"/>
              </w:rPr>
              <w:tab/>
            </w:r>
            <w:r w:rsidR="00014740" w:rsidRPr="00EA1017">
              <w:rPr>
                <w:rStyle w:val="Hipervnculo"/>
                <w:noProof/>
              </w:rPr>
              <w:t>PLANTEAMIENTO E IDENTIFICACIÓN DEL PROBLEMA</w:t>
            </w:r>
            <w:r w:rsidR="00014740">
              <w:rPr>
                <w:noProof/>
                <w:webHidden/>
              </w:rPr>
              <w:tab/>
            </w:r>
            <w:r w:rsidR="00014740">
              <w:rPr>
                <w:noProof/>
                <w:webHidden/>
              </w:rPr>
              <w:fldChar w:fldCharType="begin"/>
            </w:r>
            <w:r w:rsidR="00014740">
              <w:rPr>
                <w:noProof/>
                <w:webHidden/>
              </w:rPr>
              <w:instrText xml:space="preserve"> PAGEREF _Toc83838785 \h </w:instrText>
            </w:r>
            <w:r w:rsidR="00014740">
              <w:rPr>
                <w:noProof/>
                <w:webHidden/>
              </w:rPr>
            </w:r>
            <w:r w:rsidR="00014740">
              <w:rPr>
                <w:noProof/>
                <w:webHidden/>
              </w:rPr>
              <w:fldChar w:fldCharType="separate"/>
            </w:r>
            <w:r w:rsidR="00014740">
              <w:rPr>
                <w:noProof/>
                <w:webHidden/>
              </w:rPr>
              <w:t>9</w:t>
            </w:r>
            <w:r w:rsidR="00014740">
              <w:rPr>
                <w:noProof/>
                <w:webHidden/>
              </w:rPr>
              <w:fldChar w:fldCharType="end"/>
            </w:r>
          </w:hyperlink>
        </w:p>
        <w:p w14:paraId="07912EDB" w14:textId="44A2B687" w:rsidR="00014740" w:rsidRDefault="00CF194D">
          <w:pPr>
            <w:pStyle w:val="TDC2"/>
            <w:rPr>
              <w:rFonts w:asciiTheme="minorHAnsi" w:eastAsiaTheme="minorEastAsia" w:hAnsiTheme="minorHAnsi" w:cstheme="minorBidi"/>
              <w:b w:val="0"/>
              <w:noProof/>
              <w:sz w:val="22"/>
              <w:szCs w:val="22"/>
            </w:rPr>
          </w:pPr>
          <w:hyperlink w:anchor="_Toc83838786" w:history="1">
            <w:r w:rsidR="00014740" w:rsidRPr="00EA1017">
              <w:rPr>
                <w:rStyle w:val="Hipervnculo"/>
                <w:noProof/>
              </w:rPr>
              <w:t>1.2</w:t>
            </w:r>
            <w:r w:rsidR="00014740">
              <w:rPr>
                <w:rFonts w:asciiTheme="minorHAnsi" w:eastAsiaTheme="minorEastAsia" w:hAnsiTheme="minorHAnsi" w:cstheme="minorBidi"/>
                <w:b w:val="0"/>
                <w:noProof/>
                <w:sz w:val="22"/>
                <w:szCs w:val="22"/>
              </w:rPr>
              <w:tab/>
            </w:r>
            <w:r w:rsidR="00014740" w:rsidRPr="00EA1017">
              <w:rPr>
                <w:rStyle w:val="Hipervnculo"/>
                <w:noProof/>
              </w:rPr>
              <w:t>OBJETIVO GENERAL Y ESPECÍFICOS</w:t>
            </w:r>
            <w:r w:rsidR="00014740">
              <w:rPr>
                <w:noProof/>
                <w:webHidden/>
              </w:rPr>
              <w:tab/>
            </w:r>
            <w:r w:rsidR="00014740">
              <w:rPr>
                <w:noProof/>
                <w:webHidden/>
              </w:rPr>
              <w:fldChar w:fldCharType="begin"/>
            </w:r>
            <w:r w:rsidR="00014740">
              <w:rPr>
                <w:noProof/>
                <w:webHidden/>
              </w:rPr>
              <w:instrText xml:space="preserve"> PAGEREF _Toc83838786 \h </w:instrText>
            </w:r>
            <w:r w:rsidR="00014740">
              <w:rPr>
                <w:noProof/>
                <w:webHidden/>
              </w:rPr>
            </w:r>
            <w:r w:rsidR="00014740">
              <w:rPr>
                <w:noProof/>
                <w:webHidden/>
              </w:rPr>
              <w:fldChar w:fldCharType="separate"/>
            </w:r>
            <w:r w:rsidR="00014740">
              <w:rPr>
                <w:noProof/>
                <w:webHidden/>
              </w:rPr>
              <w:t>10</w:t>
            </w:r>
            <w:r w:rsidR="00014740">
              <w:rPr>
                <w:noProof/>
                <w:webHidden/>
              </w:rPr>
              <w:fldChar w:fldCharType="end"/>
            </w:r>
          </w:hyperlink>
        </w:p>
        <w:p w14:paraId="67BF435A" w14:textId="2B1D86E3" w:rsidR="00014740" w:rsidRDefault="00CF194D">
          <w:pPr>
            <w:pStyle w:val="TDC2"/>
            <w:rPr>
              <w:rFonts w:asciiTheme="minorHAnsi" w:eastAsiaTheme="minorEastAsia" w:hAnsiTheme="minorHAnsi" w:cstheme="minorBidi"/>
              <w:b w:val="0"/>
              <w:noProof/>
              <w:sz w:val="22"/>
              <w:szCs w:val="22"/>
            </w:rPr>
          </w:pPr>
          <w:hyperlink w:anchor="_Toc83838787" w:history="1">
            <w:r w:rsidR="00014740" w:rsidRPr="00EA1017">
              <w:rPr>
                <w:rStyle w:val="Hipervnculo"/>
                <w:noProof/>
              </w:rPr>
              <w:t>1.3</w:t>
            </w:r>
            <w:r w:rsidR="00014740">
              <w:rPr>
                <w:rFonts w:asciiTheme="minorHAnsi" w:eastAsiaTheme="minorEastAsia" w:hAnsiTheme="minorHAnsi" w:cstheme="minorBidi"/>
                <w:b w:val="0"/>
                <w:noProof/>
                <w:sz w:val="22"/>
                <w:szCs w:val="22"/>
              </w:rPr>
              <w:tab/>
            </w:r>
            <w:r w:rsidR="00014740" w:rsidRPr="00EA1017">
              <w:rPr>
                <w:rStyle w:val="Hipervnculo"/>
                <w:noProof/>
              </w:rPr>
              <w:t>JUSTIFICACIÓN</w:t>
            </w:r>
            <w:r w:rsidR="00014740">
              <w:rPr>
                <w:noProof/>
                <w:webHidden/>
              </w:rPr>
              <w:tab/>
            </w:r>
            <w:r w:rsidR="00014740">
              <w:rPr>
                <w:noProof/>
                <w:webHidden/>
              </w:rPr>
              <w:fldChar w:fldCharType="begin"/>
            </w:r>
            <w:r w:rsidR="00014740">
              <w:rPr>
                <w:noProof/>
                <w:webHidden/>
              </w:rPr>
              <w:instrText xml:space="preserve"> PAGEREF _Toc83838787 \h </w:instrText>
            </w:r>
            <w:r w:rsidR="00014740">
              <w:rPr>
                <w:noProof/>
                <w:webHidden/>
              </w:rPr>
            </w:r>
            <w:r w:rsidR="00014740">
              <w:rPr>
                <w:noProof/>
                <w:webHidden/>
              </w:rPr>
              <w:fldChar w:fldCharType="separate"/>
            </w:r>
            <w:r w:rsidR="00014740">
              <w:rPr>
                <w:noProof/>
                <w:webHidden/>
              </w:rPr>
              <w:t>10</w:t>
            </w:r>
            <w:r w:rsidR="00014740">
              <w:rPr>
                <w:noProof/>
                <w:webHidden/>
              </w:rPr>
              <w:fldChar w:fldCharType="end"/>
            </w:r>
          </w:hyperlink>
        </w:p>
        <w:p w14:paraId="2F87B717" w14:textId="0B3489A7" w:rsidR="00014740" w:rsidRDefault="00CF194D">
          <w:pPr>
            <w:pStyle w:val="TDC2"/>
            <w:rPr>
              <w:rFonts w:asciiTheme="minorHAnsi" w:eastAsiaTheme="minorEastAsia" w:hAnsiTheme="minorHAnsi" w:cstheme="minorBidi"/>
              <w:b w:val="0"/>
              <w:noProof/>
              <w:sz w:val="22"/>
              <w:szCs w:val="22"/>
            </w:rPr>
          </w:pPr>
          <w:hyperlink w:anchor="_Toc83838788" w:history="1">
            <w:r w:rsidR="00014740" w:rsidRPr="00EA1017">
              <w:rPr>
                <w:rStyle w:val="Hipervnculo"/>
                <w:noProof/>
              </w:rPr>
              <w:t>1.4</w:t>
            </w:r>
            <w:r w:rsidR="00014740">
              <w:rPr>
                <w:rFonts w:asciiTheme="minorHAnsi" w:eastAsiaTheme="minorEastAsia" w:hAnsiTheme="minorHAnsi" w:cstheme="minorBidi"/>
                <w:b w:val="0"/>
                <w:noProof/>
                <w:sz w:val="22"/>
                <w:szCs w:val="22"/>
              </w:rPr>
              <w:tab/>
            </w:r>
            <w:r w:rsidR="00014740" w:rsidRPr="00EA1017">
              <w:rPr>
                <w:rStyle w:val="Hipervnculo"/>
                <w:noProof/>
              </w:rPr>
              <w:t>ALCANCES Y LIMITACIONES</w:t>
            </w:r>
            <w:r w:rsidR="00014740">
              <w:rPr>
                <w:noProof/>
                <w:webHidden/>
              </w:rPr>
              <w:tab/>
            </w:r>
            <w:r w:rsidR="00014740">
              <w:rPr>
                <w:noProof/>
                <w:webHidden/>
              </w:rPr>
              <w:fldChar w:fldCharType="begin"/>
            </w:r>
            <w:r w:rsidR="00014740">
              <w:rPr>
                <w:noProof/>
                <w:webHidden/>
              </w:rPr>
              <w:instrText xml:space="preserve"> PAGEREF _Toc83838788 \h </w:instrText>
            </w:r>
            <w:r w:rsidR="00014740">
              <w:rPr>
                <w:noProof/>
                <w:webHidden/>
              </w:rPr>
            </w:r>
            <w:r w:rsidR="00014740">
              <w:rPr>
                <w:noProof/>
                <w:webHidden/>
              </w:rPr>
              <w:fldChar w:fldCharType="separate"/>
            </w:r>
            <w:r w:rsidR="00014740">
              <w:rPr>
                <w:noProof/>
                <w:webHidden/>
              </w:rPr>
              <w:t>11</w:t>
            </w:r>
            <w:r w:rsidR="00014740">
              <w:rPr>
                <w:noProof/>
                <w:webHidden/>
              </w:rPr>
              <w:fldChar w:fldCharType="end"/>
            </w:r>
          </w:hyperlink>
        </w:p>
        <w:p w14:paraId="0487B1FE" w14:textId="714C8E9F" w:rsidR="00014740" w:rsidRDefault="00CF194D">
          <w:pPr>
            <w:pStyle w:val="TDC2"/>
            <w:rPr>
              <w:rFonts w:asciiTheme="minorHAnsi" w:eastAsiaTheme="minorEastAsia" w:hAnsiTheme="minorHAnsi" w:cstheme="minorBidi"/>
              <w:b w:val="0"/>
              <w:noProof/>
              <w:sz w:val="22"/>
              <w:szCs w:val="22"/>
            </w:rPr>
          </w:pPr>
          <w:hyperlink w:anchor="_Toc83838789" w:history="1">
            <w:r w:rsidR="00014740" w:rsidRPr="00EA1017">
              <w:rPr>
                <w:rStyle w:val="Hipervnculo"/>
                <w:noProof/>
              </w:rPr>
              <w:t>1.5</w:t>
            </w:r>
            <w:r w:rsidR="00014740">
              <w:rPr>
                <w:rFonts w:asciiTheme="minorHAnsi" w:eastAsiaTheme="minorEastAsia" w:hAnsiTheme="minorHAnsi" w:cstheme="minorBidi"/>
                <w:b w:val="0"/>
                <w:noProof/>
                <w:sz w:val="22"/>
                <w:szCs w:val="22"/>
              </w:rPr>
              <w:tab/>
            </w:r>
            <w:r w:rsidR="00014740" w:rsidRPr="00EA1017">
              <w:rPr>
                <w:rStyle w:val="Hipervnculo"/>
                <w:noProof/>
              </w:rPr>
              <w:t>SOLUCIÓN PROPUESTA.</w:t>
            </w:r>
            <w:r w:rsidR="00014740">
              <w:rPr>
                <w:noProof/>
                <w:webHidden/>
              </w:rPr>
              <w:tab/>
            </w:r>
            <w:r w:rsidR="00014740">
              <w:rPr>
                <w:noProof/>
                <w:webHidden/>
              </w:rPr>
              <w:fldChar w:fldCharType="begin"/>
            </w:r>
            <w:r w:rsidR="00014740">
              <w:rPr>
                <w:noProof/>
                <w:webHidden/>
              </w:rPr>
              <w:instrText xml:space="preserve"> PAGEREF _Toc83838789 \h </w:instrText>
            </w:r>
            <w:r w:rsidR="00014740">
              <w:rPr>
                <w:noProof/>
                <w:webHidden/>
              </w:rPr>
            </w:r>
            <w:r w:rsidR="00014740">
              <w:rPr>
                <w:noProof/>
                <w:webHidden/>
              </w:rPr>
              <w:fldChar w:fldCharType="separate"/>
            </w:r>
            <w:r w:rsidR="00014740">
              <w:rPr>
                <w:noProof/>
                <w:webHidden/>
              </w:rPr>
              <w:t>12</w:t>
            </w:r>
            <w:r w:rsidR="00014740">
              <w:rPr>
                <w:noProof/>
                <w:webHidden/>
              </w:rPr>
              <w:fldChar w:fldCharType="end"/>
            </w:r>
          </w:hyperlink>
        </w:p>
        <w:p w14:paraId="64C41F6F" w14:textId="7E596731" w:rsidR="00014740" w:rsidRDefault="00CF194D">
          <w:pPr>
            <w:pStyle w:val="TDC2"/>
            <w:rPr>
              <w:rFonts w:asciiTheme="minorHAnsi" w:eastAsiaTheme="minorEastAsia" w:hAnsiTheme="minorHAnsi" w:cstheme="minorBidi"/>
              <w:b w:val="0"/>
              <w:noProof/>
              <w:sz w:val="22"/>
              <w:szCs w:val="22"/>
            </w:rPr>
          </w:pPr>
          <w:hyperlink w:anchor="_Toc83838790" w:history="1">
            <w:r w:rsidR="00014740" w:rsidRPr="00EA1017">
              <w:rPr>
                <w:rStyle w:val="Hipervnculo"/>
                <w:noProof/>
              </w:rPr>
              <w:t>1.6</w:t>
            </w:r>
            <w:r w:rsidR="00014740">
              <w:rPr>
                <w:rFonts w:asciiTheme="minorHAnsi" w:eastAsiaTheme="minorEastAsia" w:hAnsiTheme="minorHAnsi" w:cstheme="minorBidi"/>
                <w:b w:val="0"/>
                <w:noProof/>
                <w:sz w:val="22"/>
                <w:szCs w:val="22"/>
              </w:rPr>
              <w:tab/>
            </w:r>
            <w:r w:rsidR="00014740" w:rsidRPr="00EA1017">
              <w:rPr>
                <w:rStyle w:val="Hipervnculo"/>
                <w:noProof/>
              </w:rPr>
              <w:t>METODOLOGÍA</w:t>
            </w:r>
            <w:r w:rsidR="00014740">
              <w:rPr>
                <w:noProof/>
                <w:webHidden/>
              </w:rPr>
              <w:tab/>
            </w:r>
            <w:r w:rsidR="00014740">
              <w:rPr>
                <w:noProof/>
                <w:webHidden/>
              </w:rPr>
              <w:fldChar w:fldCharType="begin"/>
            </w:r>
            <w:r w:rsidR="00014740">
              <w:rPr>
                <w:noProof/>
                <w:webHidden/>
              </w:rPr>
              <w:instrText xml:space="preserve"> PAGEREF _Toc83838790 \h </w:instrText>
            </w:r>
            <w:r w:rsidR="00014740">
              <w:rPr>
                <w:noProof/>
                <w:webHidden/>
              </w:rPr>
            </w:r>
            <w:r w:rsidR="00014740">
              <w:rPr>
                <w:noProof/>
                <w:webHidden/>
              </w:rPr>
              <w:fldChar w:fldCharType="separate"/>
            </w:r>
            <w:r w:rsidR="00014740">
              <w:rPr>
                <w:noProof/>
                <w:webHidden/>
              </w:rPr>
              <w:t>13</w:t>
            </w:r>
            <w:r w:rsidR="00014740">
              <w:rPr>
                <w:noProof/>
                <w:webHidden/>
              </w:rPr>
              <w:fldChar w:fldCharType="end"/>
            </w:r>
          </w:hyperlink>
        </w:p>
        <w:p w14:paraId="52F6CE13" w14:textId="0A9908DD" w:rsidR="00014740" w:rsidRDefault="00CF194D">
          <w:pPr>
            <w:pStyle w:val="TDC2"/>
            <w:rPr>
              <w:rFonts w:asciiTheme="minorHAnsi" w:eastAsiaTheme="minorEastAsia" w:hAnsiTheme="minorHAnsi" w:cstheme="minorBidi"/>
              <w:b w:val="0"/>
              <w:noProof/>
              <w:sz w:val="22"/>
              <w:szCs w:val="22"/>
            </w:rPr>
          </w:pPr>
          <w:hyperlink w:anchor="_Toc83838791" w:history="1">
            <w:r w:rsidR="00014740" w:rsidRPr="00EA1017">
              <w:rPr>
                <w:rStyle w:val="Hipervnculo"/>
                <w:noProof/>
              </w:rPr>
              <w:t>1.7</w:t>
            </w:r>
            <w:r w:rsidR="00014740">
              <w:rPr>
                <w:rFonts w:asciiTheme="minorHAnsi" w:eastAsiaTheme="minorEastAsia" w:hAnsiTheme="minorHAnsi" w:cstheme="minorBidi"/>
                <w:b w:val="0"/>
                <w:noProof/>
                <w:sz w:val="22"/>
                <w:szCs w:val="22"/>
              </w:rPr>
              <w:tab/>
            </w:r>
            <w:r w:rsidR="00014740" w:rsidRPr="00EA1017">
              <w:rPr>
                <w:rStyle w:val="Hipervnculo"/>
                <w:noProof/>
              </w:rPr>
              <w:t>ESTRUCTURA DEL DOCUMENTO.</w:t>
            </w:r>
            <w:r w:rsidR="00014740">
              <w:rPr>
                <w:noProof/>
                <w:webHidden/>
              </w:rPr>
              <w:tab/>
            </w:r>
            <w:r w:rsidR="00014740">
              <w:rPr>
                <w:noProof/>
                <w:webHidden/>
              </w:rPr>
              <w:fldChar w:fldCharType="begin"/>
            </w:r>
            <w:r w:rsidR="00014740">
              <w:rPr>
                <w:noProof/>
                <w:webHidden/>
              </w:rPr>
              <w:instrText xml:space="preserve"> PAGEREF _Toc83838791 \h </w:instrText>
            </w:r>
            <w:r w:rsidR="00014740">
              <w:rPr>
                <w:noProof/>
                <w:webHidden/>
              </w:rPr>
            </w:r>
            <w:r w:rsidR="00014740">
              <w:rPr>
                <w:noProof/>
                <w:webHidden/>
              </w:rPr>
              <w:fldChar w:fldCharType="separate"/>
            </w:r>
            <w:r w:rsidR="00014740">
              <w:rPr>
                <w:noProof/>
                <w:webHidden/>
              </w:rPr>
              <w:t>14</w:t>
            </w:r>
            <w:r w:rsidR="00014740">
              <w:rPr>
                <w:noProof/>
                <w:webHidden/>
              </w:rPr>
              <w:fldChar w:fldCharType="end"/>
            </w:r>
          </w:hyperlink>
        </w:p>
        <w:p w14:paraId="614C8631" w14:textId="104ADE8E" w:rsidR="00014740" w:rsidRDefault="00CF194D">
          <w:pPr>
            <w:pStyle w:val="TDC1"/>
            <w:tabs>
              <w:tab w:val="left" w:pos="660"/>
              <w:tab w:val="right" w:leader="dot" w:pos="9111"/>
            </w:tabs>
            <w:rPr>
              <w:rFonts w:asciiTheme="minorHAnsi" w:eastAsiaTheme="minorEastAsia" w:hAnsiTheme="minorHAnsi" w:cstheme="minorBidi"/>
              <w:b w:val="0"/>
              <w:noProof/>
              <w:sz w:val="22"/>
              <w:szCs w:val="22"/>
            </w:rPr>
          </w:pPr>
          <w:hyperlink w:anchor="_Toc83838792" w:history="1">
            <w:r w:rsidR="00014740" w:rsidRPr="00EA1017">
              <w:rPr>
                <w:rStyle w:val="Hipervnculo"/>
                <w:noProof/>
              </w:rPr>
              <w:t>2.</w:t>
            </w:r>
            <w:r w:rsidR="00014740">
              <w:rPr>
                <w:rFonts w:asciiTheme="minorHAnsi" w:eastAsiaTheme="minorEastAsia" w:hAnsiTheme="minorHAnsi" w:cstheme="minorBidi"/>
                <w:b w:val="0"/>
                <w:noProof/>
                <w:sz w:val="22"/>
                <w:szCs w:val="22"/>
              </w:rPr>
              <w:tab/>
            </w:r>
            <w:r w:rsidR="00014740" w:rsidRPr="00EA1017">
              <w:rPr>
                <w:rStyle w:val="Hipervnculo"/>
                <w:noProof/>
              </w:rPr>
              <w:t>ANÁLISIS DEL DESARROLLO DE SIRA</w:t>
            </w:r>
            <w:r w:rsidR="00014740">
              <w:rPr>
                <w:noProof/>
                <w:webHidden/>
              </w:rPr>
              <w:tab/>
            </w:r>
            <w:r w:rsidR="00014740">
              <w:rPr>
                <w:noProof/>
                <w:webHidden/>
              </w:rPr>
              <w:fldChar w:fldCharType="begin"/>
            </w:r>
            <w:r w:rsidR="00014740">
              <w:rPr>
                <w:noProof/>
                <w:webHidden/>
              </w:rPr>
              <w:instrText xml:space="preserve"> PAGEREF _Toc83838792 \h </w:instrText>
            </w:r>
            <w:r w:rsidR="00014740">
              <w:rPr>
                <w:noProof/>
                <w:webHidden/>
              </w:rPr>
            </w:r>
            <w:r w:rsidR="00014740">
              <w:rPr>
                <w:noProof/>
                <w:webHidden/>
              </w:rPr>
              <w:fldChar w:fldCharType="separate"/>
            </w:r>
            <w:r w:rsidR="00014740">
              <w:rPr>
                <w:noProof/>
                <w:webHidden/>
              </w:rPr>
              <w:t>15</w:t>
            </w:r>
            <w:r w:rsidR="00014740">
              <w:rPr>
                <w:noProof/>
                <w:webHidden/>
              </w:rPr>
              <w:fldChar w:fldCharType="end"/>
            </w:r>
          </w:hyperlink>
        </w:p>
        <w:p w14:paraId="4FC4F717" w14:textId="2459BB62" w:rsidR="00014740" w:rsidRDefault="00CF194D">
          <w:pPr>
            <w:pStyle w:val="TDC2"/>
            <w:rPr>
              <w:rFonts w:asciiTheme="minorHAnsi" w:eastAsiaTheme="minorEastAsia" w:hAnsiTheme="minorHAnsi" w:cstheme="minorBidi"/>
              <w:b w:val="0"/>
              <w:noProof/>
              <w:sz w:val="22"/>
              <w:szCs w:val="22"/>
            </w:rPr>
          </w:pPr>
          <w:hyperlink w:anchor="_Toc83838793" w:history="1">
            <w:r w:rsidR="00014740" w:rsidRPr="00EA1017">
              <w:rPr>
                <w:rStyle w:val="Hipervnculo"/>
                <w:noProof/>
              </w:rPr>
              <w:t>2.1</w:t>
            </w:r>
            <w:r w:rsidR="00014740">
              <w:rPr>
                <w:rFonts w:asciiTheme="minorHAnsi" w:eastAsiaTheme="minorEastAsia" w:hAnsiTheme="minorHAnsi" w:cstheme="minorBidi"/>
                <w:b w:val="0"/>
                <w:noProof/>
                <w:sz w:val="22"/>
                <w:szCs w:val="22"/>
              </w:rPr>
              <w:tab/>
            </w:r>
            <w:r w:rsidR="00014740" w:rsidRPr="00EA1017">
              <w:rPr>
                <w:rStyle w:val="Hipervnculo"/>
                <w:noProof/>
              </w:rPr>
              <w:t>DESCRIPCIÓN DEL SISTEMA SIRA.</w:t>
            </w:r>
            <w:r w:rsidR="00014740">
              <w:rPr>
                <w:noProof/>
                <w:webHidden/>
              </w:rPr>
              <w:tab/>
            </w:r>
            <w:r w:rsidR="00014740">
              <w:rPr>
                <w:noProof/>
                <w:webHidden/>
              </w:rPr>
              <w:fldChar w:fldCharType="begin"/>
            </w:r>
            <w:r w:rsidR="00014740">
              <w:rPr>
                <w:noProof/>
                <w:webHidden/>
              </w:rPr>
              <w:instrText xml:space="preserve"> PAGEREF _Toc83838793 \h </w:instrText>
            </w:r>
            <w:r w:rsidR="00014740">
              <w:rPr>
                <w:noProof/>
                <w:webHidden/>
              </w:rPr>
            </w:r>
            <w:r w:rsidR="00014740">
              <w:rPr>
                <w:noProof/>
                <w:webHidden/>
              </w:rPr>
              <w:fldChar w:fldCharType="separate"/>
            </w:r>
            <w:r w:rsidR="00014740">
              <w:rPr>
                <w:noProof/>
                <w:webHidden/>
              </w:rPr>
              <w:t>15</w:t>
            </w:r>
            <w:r w:rsidR="00014740">
              <w:rPr>
                <w:noProof/>
                <w:webHidden/>
              </w:rPr>
              <w:fldChar w:fldCharType="end"/>
            </w:r>
          </w:hyperlink>
        </w:p>
        <w:p w14:paraId="52481FC5" w14:textId="418A8B9F"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794" w:history="1">
            <w:r w:rsidR="00014740" w:rsidRPr="00EA1017">
              <w:rPr>
                <w:rStyle w:val="Hipervnculo"/>
                <w:noProof/>
              </w:rPr>
              <w:t>2.1.1</w:t>
            </w:r>
            <w:r w:rsidR="00014740">
              <w:rPr>
                <w:rFonts w:asciiTheme="minorHAnsi" w:eastAsiaTheme="minorEastAsia" w:hAnsiTheme="minorHAnsi" w:cstheme="minorBidi"/>
                <w:noProof/>
                <w:sz w:val="22"/>
                <w:szCs w:val="22"/>
              </w:rPr>
              <w:tab/>
            </w:r>
            <w:r w:rsidR="00014740" w:rsidRPr="00EA1017">
              <w:rPr>
                <w:rStyle w:val="Hipervnculo"/>
                <w:noProof/>
              </w:rPr>
              <w:t>Antecedentes y situación actual.</w:t>
            </w:r>
            <w:r w:rsidR="00014740">
              <w:rPr>
                <w:noProof/>
                <w:webHidden/>
              </w:rPr>
              <w:tab/>
            </w:r>
            <w:r w:rsidR="00014740">
              <w:rPr>
                <w:noProof/>
                <w:webHidden/>
              </w:rPr>
              <w:fldChar w:fldCharType="begin"/>
            </w:r>
            <w:r w:rsidR="00014740">
              <w:rPr>
                <w:noProof/>
                <w:webHidden/>
              </w:rPr>
              <w:instrText xml:space="preserve"> PAGEREF _Toc83838794 \h </w:instrText>
            </w:r>
            <w:r w:rsidR="00014740">
              <w:rPr>
                <w:noProof/>
                <w:webHidden/>
              </w:rPr>
            </w:r>
            <w:r w:rsidR="00014740">
              <w:rPr>
                <w:noProof/>
                <w:webHidden/>
              </w:rPr>
              <w:fldChar w:fldCharType="separate"/>
            </w:r>
            <w:r w:rsidR="00014740">
              <w:rPr>
                <w:noProof/>
                <w:webHidden/>
              </w:rPr>
              <w:t>15</w:t>
            </w:r>
            <w:r w:rsidR="00014740">
              <w:rPr>
                <w:noProof/>
                <w:webHidden/>
              </w:rPr>
              <w:fldChar w:fldCharType="end"/>
            </w:r>
          </w:hyperlink>
        </w:p>
        <w:p w14:paraId="33F7B06B" w14:textId="0951486F"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795" w:history="1">
            <w:r w:rsidR="00014740" w:rsidRPr="00EA1017">
              <w:rPr>
                <w:rStyle w:val="Hipervnculo"/>
                <w:noProof/>
              </w:rPr>
              <w:t>2.1.2</w:t>
            </w:r>
            <w:r w:rsidR="00014740">
              <w:rPr>
                <w:rFonts w:asciiTheme="minorHAnsi" w:eastAsiaTheme="minorEastAsia" w:hAnsiTheme="minorHAnsi" w:cstheme="minorBidi"/>
                <w:noProof/>
                <w:sz w:val="22"/>
                <w:szCs w:val="22"/>
              </w:rPr>
              <w:tab/>
            </w:r>
            <w:r w:rsidR="00014740" w:rsidRPr="00EA1017">
              <w:rPr>
                <w:rStyle w:val="Hipervnculo"/>
                <w:noProof/>
              </w:rPr>
              <w:t>Perspectiva del producto.</w:t>
            </w:r>
            <w:r w:rsidR="00014740">
              <w:rPr>
                <w:noProof/>
                <w:webHidden/>
              </w:rPr>
              <w:tab/>
            </w:r>
            <w:r w:rsidR="00014740">
              <w:rPr>
                <w:noProof/>
                <w:webHidden/>
              </w:rPr>
              <w:fldChar w:fldCharType="begin"/>
            </w:r>
            <w:r w:rsidR="00014740">
              <w:rPr>
                <w:noProof/>
                <w:webHidden/>
              </w:rPr>
              <w:instrText xml:space="preserve"> PAGEREF _Toc83838795 \h </w:instrText>
            </w:r>
            <w:r w:rsidR="00014740">
              <w:rPr>
                <w:noProof/>
                <w:webHidden/>
              </w:rPr>
            </w:r>
            <w:r w:rsidR="00014740">
              <w:rPr>
                <w:noProof/>
                <w:webHidden/>
              </w:rPr>
              <w:fldChar w:fldCharType="separate"/>
            </w:r>
            <w:r w:rsidR="00014740">
              <w:rPr>
                <w:noProof/>
                <w:webHidden/>
              </w:rPr>
              <w:t>16</w:t>
            </w:r>
            <w:r w:rsidR="00014740">
              <w:rPr>
                <w:noProof/>
                <w:webHidden/>
              </w:rPr>
              <w:fldChar w:fldCharType="end"/>
            </w:r>
          </w:hyperlink>
        </w:p>
        <w:p w14:paraId="4037C945" w14:textId="43616E5A"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796" w:history="1">
            <w:r w:rsidR="00014740" w:rsidRPr="00EA1017">
              <w:rPr>
                <w:rStyle w:val="Hipervnculo"/>
                <w:noProof/>
              </w:rPr>
              <w:t>2.1.3</w:t>
            </w:r>
            <w:r w:rsidR="00014740">
              <w:rPr>
                <w:rFonts w:asciiTheme="minorHAnsi" w:eastAsiaTheme="minorEastAsia" w:hAnsiTheme="minorHAnsi" w:cstheme="minorBidi"/>
                <w:noProof/>
                <w:sz w:val="22"/>
                <w:szCs w:val="22"/>
              </w:rPr>
              <w:tab/>
            </w:r>
            <w:r w:rsidR="00014740" w:rsidRPr="00EA1017">
              <w:rPr>
                <w:rStyle w:val="Hipervnculo"/>
                <w:noProof/>
              </w:rPr>
              <w:t>Declaración de objetivos.</w:t>
            </w:r>
            <w:r w:rsidR="00014740">
              <w:rPr>
                <w:noProof/>
                <w:webHidden/>
              </w:rPr>
              <w:tab/>
            </w:r>
            <w:r w:rsidR="00014740">
              <w:rPr>
                <w:noProof/>
                <w:webHidden/>
              </w:rPr>
              <w:fldChar w:fldCharType="begin"/>
            </w:r>
            <w:r w:rsidR="00014740">
              <w:rPr>
                <w:noProof/>
                <w:webHidden/>
              </w:rPr>
              <w:instrText xml:space="preserve"> PAGEREF _Toc83838796 \h </w:instrText>
            </w:r>
            <w:r w:rsidR="00014740">
              <w:rPr>
                <w:noProof/>
                <w:webHidden/>
              </w:rPr>
            </w:r>
            <w:r w:rsidR="00014740">
              <w:rPr>
                <w:noProof/>
                <w:webHidden/>
              </w:rPr>
              <w:fldChar w:fldCharType="separate"/>
            </w:r>
            <w:r w:rsidR="00014740">
              <w:rPr>
                <w:noProof/>
                <w:webHidden/>
              </w:rPr>
              <w:t>17</w:t>
            </w:r>
            <w:r w:rsidR="00014740">
              <w:rPr>
                <w:noProof/>
                <w:webHidden/>
              </w:rPr>
              <w:fldChar w:fldCharType="end"/>
            </w:r>
          </w:hyperlink>
        </w:p>
        <w:p w14:paraId="37313216" w14:textId="36F87FDB"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797" w:history="1">
            <w:r w:rsidR="00014740" w:rsidRPr="00EA1017">
              <w:rPr>
                <w:rStyle w:val="Hipervnculo"/>
                <w:noProof/>
              </w:rPr>
              <w:t>2.1.4</w:t>
            </w:r>
            <w:r w:rsidR="00014740">
              <w:rPr>
                <w:rFonts w:asciiTheme="minorHAnsi" w:eastAsiaTheme="minorEastAsia" w:hAnsiTheme="minorHAnsi" w:cstheme="minorBidi"/>
                <w:noProof/>
                <w:sz w:val="22"/>
                <w:szCs w:val="22"/>
              </w:rPr>
              <w:tab/>
            </w:r>
            <w:r w:rsidR="00014740" w:rsidRPr="00EA1017">
              <w:rPr>
                <w:rStyle w:val="Hipervnculo"/>
                <w:noProof/>
              </w:rPr>
              <w:t>Diagrama de contexto.</w:t>
            </w:r>
            <w:r w:rsidR="00014740">
              <w:rPr>
                <w:noProof/>
                <w:webHidden/>
              </w:rPr>
              <w:tab/>
            </w:r>
            <w:r w:rsidR="00014740">
              <w:rPr>
                <w:noProof/>
                <w:webHidden/>
              </w:rPr>
              <w:fldChar w:fldCharType="begin"/>
            </w:r>
            <w:r w:rsidR="00014740">
              <w:rPr>
                <w:noProof/>
                <w:webHidden/>
              </w:rPr>
              <w:instrText xml:space="preserve"> PAGEREF _Toc83838797 \h </w:instrText>
            </w:r>
            <w:r w:rsidR="00014740">
              <w:rPr>
                <w:noProof/>
                <w:webHidden/>
              </w:rPr>
            </w:r>
            <w:r w:rsidR="00014740">
              <w:rPr>
                <w:noProof/>
                <w:webHidden/>
              </w:rPr>
              <w:fldChar w:fldCharType="separate"/>
            </w:r>
            <w:r w:rsidR="00014740">
              <w:rPr>
                <w:noProof/>
                <w:webHidden/>
              </w:rPr>
              <w:t>17</w:t>
            </w:r>
            <w:r w:rsidR="00014740">
              <w:rPr>
                <w:noProof/>
                <w:webHidden/>
              </w:rPr>
              <w:fldChar w:fldCharType="end"/>
            </w:r>
          </w:hyperlink>
        </w:p>
        <w:p w14:paraId="755B3D8C" w14:textId="230F78B6" w:rsidR="00014740" w:rsidRDefault="00CF194D">
          <w:pPr>
            <w:pStyle w:val="TDC2"/>
            <w:rPr>
              <w:rFonts w:asciiTheme="minorHAnsi" w:eastAsiaTheme="minorEastAsia" w:hAnsiTheme="minorHAnsi" w:cstheme="minorBidi"/>
              <w:b w:val="0"/>
              <w:noProof/>
              <w:sz w:val="22"/>
              <w:szCs w:val="22"/>
            </w:rPr>
          </w:pPr>
          <w:hyperlink w:anchor="_Toc83838798" w:history="1">
            <w:r w:rsidR="00014740" w:rsidRPr="00EA1017">
              <w:rPr>
                <w:rStyle w:val="Hipervnculo"/>
                <w:noProof/>
              </w:rPr>
              <w:t>2.2</w:t>
            </w:r>
            <w:r w:rsidR="00014740">
              <w:rPr>
                <w:rFonts w:asciiTheme="minorHAnsi" w:eastAsiaTheme="minorEastAsia" w:hAnsiTheme="minorHAnsi" w:cstheme="minorBidi"/>
                <w:b w:val="0"/>
                <w:noProof/>
                <w:sz w:val="22"/>
                <w:szCs w:val="22"/>
              </w:rPr>
              <w:tab/>
            </w:r>
            <w:r w:rsidR="00014740" w:rsidRPr="00EA1017">
              <w:rPr>
                <w:rStyle w:val="Hipervnculo"/>
                <w:noProof/>
              </w:rPr>
              <w:t>REQUERIMIENTOS ACTUALES DEL SISTEMA.</w:t>
            </w:r>
            <w:r w:rsidR="00014740">
              <w:rPr>
                <w:noProof/>
                <w:webHidden/>
              </w:rPr>
              <w:tab/>
            </w:r>
            <w:r w:rsidR="00014740">
              <w:rPr>
                <w:noProof/>
                <w:webHidden/>
              </w:rPr>
              <w:fldChar w:fldCharType="begin"/>
            </w:r>
            <w:r w:rsidR="00014740">
              <w:rPr>
                <w:noProof/>
                <w:webHidden/>
              </w:rPr>
              <w:instrText xml:space="preserve"> PAGEREF _Toc83838798 \h </w:instrText>
            </w:r>
            <w:r w:rsidR="00014740">
              <w:rPr>
                <w:noProof/>
                <w:webHidden/>
              </w:rPr>
            </w:r>
            <w:r w:rsidR="00014740">
              <w:rPr>
                <w:noProof/>
                <w:webHidden/>
              </w:rPr>
              <w:fldChar w:fldCharType="separate"/>
            </w:r>
            <w:r w:rsidR="00014740">
              <w:rPr>
                <w:noProof/>
                <w:webHidden/>
              </w:rPr>
              <w:t>18</w:t>
            </w:r>
            <w:r w:rsidR="00014740">
              <w:rPr>
                <w:noProof/>
                <w:webHidden/>
              </w:rPr>
              <w:fldChar w:fldCharType="end"/>
            </w:r>
          </w:hyperlink>
        </w:p>
        <w:p w14:paraId="48550F9B" w14:textId="03E557C9"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799" w:history="1">
            <w:r w:rsidR="00014740" w:rsidRPr="00EA1017">
              <w:rPr>
                <w:rStyle w:val="Hipervnculo"/>
                <w:noProof/>
              </w:rPr>
              <w:t>2.2.1</w:t>
            </w:r>
            <w:r w:rsidR="00014740">
              <w:rPr>
                <w:rFonts w:asciiTheme="minorHAnsi" w:eastAsiaTheme="minorEastAsia" w:hAnsiTheme="minorHAnsi" w:cstheme="minorBidi"/>
                <w:noProof/>
                <w:sz w:val="22"/>
                <w:szCs w:val="22"/>
              </w:rPr>
              <w:tab/>
            </w:r>
            <w:r w:rsidR="00014740" w:rsidRPr="00EA1017">
              <w:rPr>
                <w:rStyle w:val="Hipervnculo"/>
                <w:noProof/>
              </w:rPr>
              <w:t>Requerimientos identificados en entrevista con el CEL LANIA.</w:t>
            </w:r>
            <w:r w:rsidR="00014740">
              <w:rPr>
                <w:noProof/>
                <w:webHidden/>
              </w:rPr>
              <w:tab/>
            </w:r>
            <w:r w:rsidR="00014740">
              <w:rPr>
                <w:noProof/>
                <w:webHidden/>
              </w:rPr>
              <w:fldChar w:fldCharType="begin"/>
            </w:r>
            <w:r w:rsidR="00014740">
              <w:rPr>
                <w:noProof/>
                <w:webHidden/>
              </w:rPr>
              <w:instrText xml:space="preserve"> PAGEREF _Toc83838799 \h </w:instrText>
            </w:r>
            <w:r w:rsidR="00014740">
              <w:rPr>
                <w:noProof/>
                <w:webHidden/>
              </w:rPr>
            </w:r>
            <w:r w:rsidR="00014740">
              <w:rPr>
                <w:noProof/>
                <w:webHidden/>
              </w:rPr>
              <w:fldChar w:fldCharType="separate"/>
            </w:r>
            <w:r w:rsidR="00014740">
              <w:rPr>
                <w:noProof/>
                <w:webHidden/>
              </w:rPr>
              <w:t>18</w:t>
            </w:r>
            <w:r w:rsidR="00014740">
              <w:rPr>
                <w:noProof/>
                <w:webHidden/>
              </w:rPr>
              <w:fldChar w:fldCharType="end"/>
            </w:r>
          </w:hyperlink>
        </w:p>
        <w:p w14:paraId="02448EF2" w14:textId="174D7EDD"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0" w:history="1">
            <w:r w:rsidR="00014740" w:rsidRPr="00EA1017">
              <w:rPr>
                <w:rStyle w:val="Hipervnculo"/>
                <w:noProof/>
              </w:rPr>
              <w:t>2.2.2</w:t>
            </w:r>
            <w:r w:rsidR="00014740">
              <w:rPr>
                <w:rFonts w:asciiTheme="minorHAnsi" w:eastAsiaTheme="minorEastAsia" w:hAnsiTheme="minorHAnsi" w:cstheme="minorBidi"/>
                <w:noProof/>
                <w:sz w:val="22"/>
                <w:szCs w:val="22"/>
              </w:rPr>
              <w:tab/>
            </w:r>
            <w:r w:rsidR="00014740" w:rsidRPr="00EA1017">
              <w:rPr>
                <w:rStyle w:val="Hipervnculo"/>
                <w:noProof/>
              </w:rPr>
              <w:t>Requerimientos funcionales.</w:t>
            </w:r>
            <w:r w:rsidR="00014740">
              <w:rPr>
                <w:noProof/>
                <w:webHidden/>
              </w:rPr>
              <w:tab/>
            </w:r>
            <w:r w:rsidR="00014740">
              <w:rPr>
                <w:noProof/>
                <w:webHidden/>
              </w:rPr>
              <w:fldChar w:fldCharType="begin"/>
            </w:r>
            <w:r w:rsidR="00014740">
              <w:rPr>
                <w:noProof/>
                <w:webHidden/>
              </w:rPr>
              <w:instrText xml:space="preserve"> PAGEREF _Toc83838800 \h </w:instrText>
            </w:r>
            <w:r w:rsidR="00014740">
              <w:rPr>
                <w:noProof/>
                <w:webHidden/>
              </w:rPr>
            </w:r>
            <w:r w:rsidR="00014740">
              <w:rPr>
                <w:noProof/>
                <w:webHidden/>
              </w:rPr>
              <w:fldChar w:fldCharType="separate"/>
            </w:r>
            <w:r w:rsidR="00014740">
              <w:rPr>
                <w:noProof/>
                <w:webHidden/>
              </w:rPr>
              <w:t>18</w:t>
            </w:r>
            <w:r w:rsidR="00014740">
              <w:rPr>
                <w:noProof/>
                <w:webHidden/>
              </w:rPr>
              <w:fldChar w:fldCharType="end"/>
            </w:r>
          </w:hyperlink>
        </w:p>
        <w:p w14:paraId="1B2C8107" w14:textId="4EAD4DA7"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1" w:history="1">
            <w:r w:rsidR="00014740" w:rsidRPr="00EA1017">
              <w:rPr>
                <w:rStyle w:val="Hipervnculo"/>
                <w:rFonts w:ascii="Segoe UI" w:hAnsi="Segoe UI" w:cs="Segoe UI"/>
                <w:noProof/>
                <w:lang w:val="es-ES"/>
              </w:rPr>
              <w:t>2.2.3</w:t>
            </w:r>
            <w:r w:rsidR="00014740">
              <w:rPr>
                <w:rFonts w:asciiTheme="minorHAnsi" w:eastAsiaTheme="minorEastAsia" w:hAnsiTheme="minorHAnsi" w:cstheme="minorBidi"/>
                <w:noProof/>
                <w:sz w:val="22"/>
                <w:szCs w:val="22"/>
              </w:rPr>
              <w:tab/>
            </w:r>
            <w:r w:rsidR="00014740" w:rsidRPr="00EA1017">
              <w:rPr>
                <w:rStyle w:val="Hipervnculo"/>
                <w:noProof/>
              </w:rPr>
              <w:t>Requerimientos no funcionales.</w:t>
            </w:r>
            <w:r w:rsidR="00014740">
              <w:rPr>
                <w:noProof/>
                <w:webHidden/>
              </w:rPr>
              <w:tab/>
            </w:r>
            <w:r w:rsidR="00014740">
              <w:rPr>
                <w:noProof/>
                <w:webHidden/>
              </w:rPr>
              <w:fldChar w:fldCharType="begin"/>
            </w:r>
            <w:r w:rsidR="00014740">
              <w:rPr>
                <w:noProof/>
                <w:webHidden/>
              </w:rPr>
              <w:instrText xml:space="preserve"> PAGEREF _Toc83838801 \h </w:instrText>
            </w:r>
            <w:r w:rsidR="00014740">
              <w:rPr>
                <w:noProof/>
                <w:webHidden/>
              </w:rPr>
            </w:r>
            <w:r w:rsidR="00014740">
              <w:rPr>
                <w:noProof/>
                <w:webHidden/>
              </w:rPr>
              <w:fldChar w:fldCharType="separate"/>
            </w:r>
            <w:r w:rsidR="00014740">
              <w:rPr>
                <w:noProof/>
                <w:webHidden/>
              </w:rPr>
              <w:t>19</w:t>
            </w:r>
            <w:r w:rsidR="00014740">
              <w:rPr>
                <w:noProof/>
                <w:webHidden/>
              </w:rPr>
              <w:fldChar w:fldCharType="end"/>
            </w:r>
          </w:hyperlink>
        </w:p>
        <w:p w14:paraId="155EBC58" w14:textId="66129EBE"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2" w:history="1">
            <w:r w:rsidR="00014740" w:rsidRPr="00EA1017">
              <w:rPr>
                <w:rStyle w:val="Hipervnculo"/>
                <w:noProof/>
              </w:rPr>
              <w:t>2.2.4</w:t>
            </w:r>
            <w:r w:rsidR="00014740">
              <w:rPr>
                <w:rFonts w:asciiTheme="minorHAnsi" w:eastAsiaTheme="minorEastAsia" w:hAnsiTheme="minorHAnsi" w:cstheme="minorBidi"/>
                <w:noProof/>
                <w:sz w:val="22"/>
                <w:szCs w:val="22"/>
              </w:rPr>
              <w:tab/>
            </w:r>
            <w:r w:rsidR="00014740" w:rsidRPr="00EA1017">
              <w:rPr>
                <w:rStyle w:val="Hipervnculo"/>
                <w:noProof/>
              </w:rPr>
              <w:t>Características de los usuarios.</w:t>
            </w:r>
            <w:r w:rsidR="00014740">
              <w:rPr>
                <w:noProof/>
                <w:webHidden/>
              </w:rPr>
              <w:tab/>
            </w:r>
            <w:r w:rsidR="00014740">
              <w:rPr>
                <w:noProof/>
                <w:webHidden/>
              </w:rPr>
              <w:fldChar w:fldCharType="begin"/>
            </w:r>
            <w:r w:rsidR="00014740">
              <w:rPr>
                <w:noProof/>
                <w:webHidden/>
              </w:rPr>
              <w:instrText xml:space="preserve"> PAGEREF _Toc83838802 \h </w:instrText>
            </w:r>
            <w:r w:rsidR="00014740">
              <w:rPr>
                <w:noProof/>
                <w:webHidden/>
              </w:rPr>
            </w:r>
            <w:r w:rsidR="00014740">
              <w:rPr>
                <w:noProof/>
                <w:webHidden/>
              </w:rPr>
              <w:fldChar w:fldCharType="separate"/>
            </w:r>
            <w:r w:rsidR="00014740">
              <w:rPr>
                <w:noProof/>
                <w:webHidden/>
              </w:rPr>
              <w:t>19</w:t>
            </w:r>
            <w:r w:rsidR="00014740">
              <w:rPr>
                <w:noProof/>
                <w:webHidden/>
              </w:rPr>
              <w:fldChar w:fldCharType="end"/>
            </w:r>
          </w:hyperlink>
        </w:p>
        <w:p w14:paraId="6E6C3B6E" w14:textId="2E2C8C85"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3" w:history="1">
            <w:r w:rsidR="00014740" w:rsidRPr="00EA1017">
              <w:rPr>
                <w:rStyle w:val="Hipervnculo"/>
                <w:noProof/>
              </w:rPr>
              <w:t>2.2.5</w:t>
            </w:r>
            <w:r w:rsidR="00014740">
              <w:rPr>
                <w:rFonts w:asciiTheme="minorHAnsi" w:eastAsiaTheme="minorEastAsia" w:hAnsiTheme="minorHAnsi" w:cstheme="minorBidi"/>
                <w:noProof/>
                <w:sz w:val="22"/>
                <w:szCs w:val="22"/>
              </w:rPr>
              <w:tab/>
            </w:r>
            <w:r w:rsidR="00014740" w:rsidRPr="00EA1017">
              <w:rPr>
                <w:rStyle w:val="Hipervnculo"/>
                <w:noProof/>
              </w:rPr>
              <w:t>Mapa de Actores.</w:t>
            </w:r>
            <w:r w:rsidR="00014740">
              <w:rPr>
                <w:noProof/>
                <w:webHidden/>
              </w:rPr>
              <w:tab/>
            </w:r>
            <w:r w:rsidR="00014740">
              <w:rPr>
                <w:noProof/>
                <w:webHidden/>
              </w:rPr>
              <w:fldChar w:fldCharType="begin"/>
            </w:r>
            <w:r w:rsidR="00014740">
              <w:rPr>
                <w:noProof/>
                <w:webHidden/>
              </w:rPr>
              <w:instrText xml:space="preserve"> PAGEREF _Toc83838803 \h </w:instrText>
            </w:r>
            <w:r w:rsidR="00014740">
              <w:rPr>
                <w:noProof/>
                <w:webHidden/>
              </w:rPr>
            </w:r>
            <w:r w:rsidR="00014740">
              <w:rPr>
                <w:noProof/>
                <w:webHidden/>
              </w:rPr>
              <w:fldChar w:fldCharType="separate"/>
            </w:r>
            <w:r w:rsidR="00014740">
              <w:rPr>
                <w:noProof/>
                <w:webHidden/>
              </w:rPr>
              <w:t>21</w:t>
            </w:r>
            <w:r w:rsidR="00014740">
              <w:rPr>
                <w:noProof/>
                <w:webHidden/>
              </w:rPr>
              <w:fldChar w:fldCharType="end"/>
            </w:r>
          </w:hyperlink>
        </w:p>
        <w:p w14:paraId="4930E565" w14:textId="472FB856" w:rsidR="00014740" w:rsidRDefault="00CF194D">
          <w:pPr>
            <w:pStyle w:val="TDC2"/>
            <w:rPr>
              <w:rFonts w:asciiTheme="minorHAnsi" w:eastAsiaTheme="minorEastAsia" w:hAnsiTheme="minorHAnsi" w:cstheme="minorBidi"/>
              <w:b w:val="0"/>
              <w:noProof/>
              <w:sz w:val="22"/>
              <w:szCs w:val="22"/>
            </w:rPr>
          </w:pPr>
          <w:hyperlink w:anchor="_Toc83838804" w:history="1">
            <w:r w:rsidR="00014740" w:rsidRPr="00EA1017">
              <w:rPr>
                <w:rStyle w:val="Hipervnculo"/>
                <w:noProof/>
              </w:rPr>
              <w:t>2.3</w:t>
            </w:r>
            <w:r w:rsidR="00014740">
              <w:rPr>
                <w:rFonts w:asciiTheme="minorHAnsi" w:eastAsiaTheme="minorEastAsia" w:hAnsiTheme="minorHAnsi" w:cstheme="minorBidi"/>
                <w:b w:val="0"/>
                <w:noProof/>
                <w:sz w:val="22"/>
                <w:szCs w:val="22"/>
              </w:rPr>
              <w:tab/>
            </w:r>
            <w:r w:rsidR="00014740" w:rsidRPr="00EA1017">
              <w:rPr>
                <w:rStyle w:val="Hipervnculo"/>
                <w:noProof/>
              </w:rPr>
              <w:t>IDENTIFICACIÓN DE FUNCIONALIDADES DE SIRA.</w:t>
            </w:r>
            <w:r w:rsidR="00014740">
              <w:rPr>
                <w:noProof/>
                <w:webHidden/>
              </w:rPr>
              <w:tab/>
            </w:r>
            <w:r w:rsidR="00014740">
              <w:rPr>
                <w:noProof/>
                <w:webHidden/>
              </w:rPr>
              <w:fldChar w:fldCharType="begin"/>
            </w:r>
            <w:r w:rsidR="00014740">
              <w:rPr>
                <w:noProof/>
                <w:webHidden/>
              </w:rPr>
              <w:instrText xml:space="preserve"> PAGEREF _Toc83838804 \h </w:instrText>
            </w:r>
            <w:r w:rsidR="00014740">
              <w:rPr>
                <w:noProof/>
                <w:webHidden/>
              </w:rPr>
            </w:r>
            <w:r w:rsidR="00014740">
              <w:rPr>
                <w:noProof/>
                <w:webHidden/>
              </w:rPr>
              <w:fldChar w:fldCharType="separate"/>
            </w:r>
            <w:r w:rsidR="00014740">
              <w:rPr>
                <w:noProof/>
                <w:webHidden/>
              </w:rPr>
              <w:t>22</w:t>
            </w:r>
            <w:r w:rsidR="00014740">
              <w:rPr>
                <w:noProof/>
                <w:webHidden/>
              </w:rPr>
              <w:fldChar w:fldCharType="end"/>
            </w:r>
          </w:hyperlink>
        </w:p>
        <w:p w14:paraId="73DD2609" w14:textId="7CBCDC8E"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5" w:history="1">
            <w:r w:rsidR="00014740" w:rsidRPr="00EA1017">
              <w:rPr>
                <w:rStyle w:val="Hipervnculo"/>
                <w:noProof/>
              </w:rPr>
              <w:t>2.3.1</w:t>
            </w:r>
            <w:r w:rsidR="00014740">
              <w:rPr>
                <w:rFonts w:asciiTheme="minorHAnsi" w:eastAsiaTheme="minorEastAsia" w:hAnsiTheme="minorHAnsi" w:cstheme="minorBidi"/>
                <w:noProof/>
                <w:sz w:val="22"/>
                <w:szCs w:val="22"/>
              </w:rPr>
              <w:tab/>
            </w:r>
            <w:r w:rsidR="00014740" w:rsidRPr="00EA1017">
              <w:rPr>
                <w:rStyle w:val="Hipervnculo"/>
                <w:noProof/>
              </w:rPr>
              <w:t>Identificación de procesos clave.</w:t>
            </w:r>
            <w:r w:rsidR="00014740">
              <w:rPr>
                <w:noProof/>
                <w:webHidden/>
              </w:rPr>
              <w:tab/>
            </w:r>
            <w:r w:rsidR="00014740">
              <w:rPr>
                <w:noProof/>
                <w:webHidden/>
              </w:rPr>
              <w:fldChar w:fldCharType="begin"/>
            </w:r>
            <w:r w:rsidR="00014740">
              <w:rPr>
                <w:noProof/>
                <w:webHidden/>
              </w:rPr>
              <w:instrText xml:space="preserve"> PAGEREF _Toc83838805 \h </w:instrText>
            </w:r>
            <w:r w:rsidR="00014740">
              <w:rPr>
                <w:noProof/>
                <w:webHidden/>
              </w:rPr>
            </w:r>
            <w:r w:rsidR="00014740">
              <w:rPr>
                <w:noProof/>
                <w:webHidden/>
              </w:rPr>
              <w:fldChar w:fldCharType="separate"/>
            </w:r>
            <w:r w:rsidR="00014740">
              <w:rPr>
                <w:noProof/>
                <w:webHidden/>
              </w:rPr>
              <w:t>22</w:t>
            </w:r>
            <w:r w:rsidR="00014740">
              <w:rPr>
                <w:noProof/>
                <w:webHidden/>
              </w:rPr>
              <w:fldChar w:fldCharType="end"/>
            </w:r>
          </w:hyperlink>
        </w:p>
        <w:p w14:paraId="06091904" w14:textId="41F13402"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6" w:history="1">
            <w:r w:rsidR="00014740" w:rsidRPr="00EA1017">
              <w:rPr>
                <w:rStyle w:val="Hipervnculo"/>
                <w:noProof/>
              </w:rPr>
              <w:t>2.3.2</w:t>
            </w:r>
            <w:r w:rsidR="00014740">
              <w:rPr>
                <w:rFonts w:asciiTheme="minorHAnsi" w:eastAsiaTheme="minorEastAsia" w:hAnsiTheme="minorHAnsi" w:cstheme="minorBidi"/>
                <w:noProof/>
                <w:sz w:val="22"/>
                <w:szCs w:val="22"/>
              </w:rPr>
              <w:tab/>
            </w:r>
            <w:r w:rsidR="00014740" w:rsidRPr="00EA1017">
              <w:rPr>
                <w:rStyle w:val="Hipervnculo"/>
                <w:noProof/>
              </w:rPr>
              <w:t>Diagrama de Casos de Uso.</w:t>
            </w:r>
            <w:r w:rsidR="00014740">
              <w:rPr>
                <w:noProof/>
                <w:webHidden/>
              </w:rPr>
              <w:tab/>
            </w:r>
            <w:r w:rsidR="00014740">
              <w:rPr>
                <w:noProof/>
                <w:webHidden/>
              </w:rPr>
              <w:fldChar w:fldCharType="begin"/>
            </w:r>
            <w:r w:rsidR="00014740">
              <w:rPr>
                <w:noProof/>
                <w:webHidden/>
              </w:rPr>
              <w:instrText xml:space="preserve"> PAGEREF _Toc83838806 \h </w:instrText>
            </w:r>
            <w:r w:rsidR="00014740">
              <w:rPr>
                <w:noProof/>
                <w:webHidden/>
              </w:rPr>
            </w:r>
            <w:r w:rsidR="00014740">
              <w:rPr>
                <w:noProof/>
                <w:webHidden/>
              </w:rPr>
              <w:fldChar w:fldCharType="separate"/>
            </w:r>
            <w:r w:rsidR="00014740">
              <w:rPr>
                <w:noProof/>
                <w:webHidden/>
              </w:rPr>
              <w:t>25</w:t>
            </w:r>
            <w:r w:rsidR="00014740">
              <w:rPr>
                <w:noProof/>
                <w:webHidden/>
              </w:rPr>
              <w:fldChar w:fldCharType="end"/>
            </w:r>
          </w:hyperlink>
        </w:p>
        <w:p w14:paraId="261157BE" w14:textId="1BCC827C"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7" w:history="1">
            <w:r w:rsidR="00014740" w:rsidRPr="00EA1017">
              <w:rPr>
                <w:rStyle w:val="Hipervnculo"/>
                <w:noProof/>
              </w:rPr>
              <w:t>2.3.3</w:t>
            </w:r>
            <w:r w:rsidR="00014740">
              <w:rPr>
                <w:rFonts w:asciiTheme="minorHAnsi" w:eastAsiaTheme="minorEastAsia" w:hAnsiTheme="minorHAnsi" w:cstheme="minorBidi"/>
                <w:noProof/>
                <w:sz w:val="22"/>
                <w:szCs w:val="22"/>
              </w:rPr>
              <w:tab/>
            </w:r>
            <w:r w:rsidR="00014740" w:rsidRPr="00EA1017">
              <w:rPr>
                <w:rStyle w:val="Hipervnculo"/>
                <w:noProof/>
              </w:rPr>
              <w:t>Listado de Casos de Uso.</w:t>
            </w:r>
            <w:r w:rsidR="00014740">
              <w:rPr>
                <w:noProof/>
                <w:webHidden/>
              </w:rPr>
              <w:tab/>
            </w:r>
            <w:r w:rsidR="00014740">
              <w:rPr>
                <w:noProof/>
                <w:webHidden/>
              </w:rPr>
              <w:fldChar w:fldCharType="begin"/>
            </w:r>
            <w:r w:rsidR="00014740">
              <w:rPr>
                <w:noProof/>
                <w:webHidden/>
              </w:rPr>
              <w:instrText xml:space="preserve"> PAGEREF _Toc83838807 \h </w:instrText>
            </w:r>
            <w:r w:rsidR="00014740">
              <w:rPr>
                <w:noProof/>
                <w:webHidden/>
              </w:rPr>
            </w:r>
            <w:r w:rsidR="00014740">
              <w:rPr>
                <w:noProof/>
                <w:webHidden/>
              </w:rPr>
              <w:fldChar w:fldCharType="separate"/>
            </w:r>
            <w:r w:rsidR="00014740">
              <w:rPr>
                <w:noProof/>
                <w:webHidden/>
              </w:rPr>
              <w:t>26</w:t>
            </w:r>
            <w:r w:rsidR="00014740">
              <w:rPr>
                <w:noProof/>
                <w:webHidden/>
              </w:rPr>
              <w:fldChar w:fldCharType="end"/>
            </w:r>
          </w:hyperlink>
        </w:p>
        <w:p w14:paraId="025FCABA" w14:textId="7397D8CA" w:rsidR="00014740" w:rsidRDefault="00CF194D">
          <w:pPr>
            <w:pStyle w:val="TDC2"/>
            <w:rPr>
              <w:rFonts w:asciiTheme="minorHAnsi" w:eastAsiaTheme="minorEastAsia" w:hAnsiTheme="minorHAnsi" w:cstheme="minorBidi"/>
              <w:b w:val="0"/>
              <w:noProof/>
              <w:sz w:val="22"/>
              <w:szCs w:val="22"/>
            </w:rPr>
          </w:pPr>
          <w:hyperlink w:anchor="_Toc83838808" w:history="1">
            <w:r w:rsidR="00014740" w:rsidRPr="00EA1017">
              <w:rPr>
                <w:rStyle w:val="Hipervnculo"/>
                <w:noProof/>
              </w:rPr>
              <w:t>2.4</w:t>
            </w:r>
            <w:r w:rsidR="00014740">
              <w:rPr>
                <w:rFonts w:asciiTheme="minorHAnsi" w:eastAsiaTheme="minorEastAsia" w:hAnsiTheme="minorHAnsi" w:cstheme="minorBidi"/>
                <w:b w:val="0"/>
                <w:noProof/>
                <w:sz w:val="22"/>
                <w:szCs w:val="22"/>
              </w:rPr>
              <w:tab/>
            </w:r>
            <w:r w:rsidR="00014740" w:rsidRPr="00EA1017">
              <w:rPr>
                <w:rStyle w:val="Hipervnculo"/>
                <w:noProof/>
              </w:rPr>
              <w:t>ANALISIS DE DATOS.</w:t>
            </w:r>
            <w:r w:rsidR="00014740">
              <w:rPr>
                <w:noProof/>
                <w:webHidden/>
              </w:rPr>
              <w:tab/>
            </w:r>
            <w:r w:rsidR="00014740">
              <w:rPr>
                <w:noProof/>
                <w:webHidden/>
              </w:rPr>
              <w:fldChar w:fldCharType="begin"/>
            </w:r>
            <w:r w:rsidR="00014740">
              <w:rPr>
                <w:noProof/>
                <w:webHidden/>
              </w:rPr>
              <w:instrText xml:space="preserve"> PAGEREF _Toc83838808 \h </w:instrText>
            </w:r>
            <w:r w:rsidR="00014740">
              <w:rPr>
                <w:noProof/>
                <w:webHidden/>
              </w:rPr>
            </w:r>
            <w:r w:rsidR="00014740">
              <w:rPr>
                <w:noProof/>
                <w:webHidden/>
              </w:rPr>
              <w:fldChar w:fldCharType="separate"/>
            </w:r>
            <w:r w:rsidR="00014740">
              <w:rPr>
                <w:noProof/>
                <w:webHidden/>
              </w:rPr>
              <w:t>28</w:t>
            </w:r>
            <w:r w:rsidR="00014740">
              <w:rPr>
                <w:noProof/>
                <w:webHidden/>
              </w:rPr>
              <w:fldChar w:fldCharType="end"/>
            </w:r>
          </w:hyperlink>
        </w:p>
        <w:p w14:paraId="2FF0E59D" w14:textId="654F3207"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09" w:history="1">
            <w:r w:rsidR="00014740" w:rsidRPr="00EA1017">
              <w:rPr>
                <w:rStyle w:val="Hipervnculo"/>
                <w:noProof/>
              </w:rPr>
              <w:t>2.4.1</w:t>
            </w:r>
            <w:r w:rsidR="00014740">
              <w:rPr>
                <w:rFonts w:asciiTheme="minorHAnsi" w:eastAsiaTheme="minorEastAsia" w:hAnsiTheme="minorHAnsi" w:cstheme="minorBidi"/>
                <w:noProof/>
                <w:sz w:val="22"/>
                <w:szCs w:val="22"/>
              </w:rPr>
              <w:tab/>
            </w:r>
            <w:r w:rsidR="00014740" w:rsidRPr="00EA1017">
              <w:rPr>
                <w:rStyle w:val="Hipervnculo"/>
                <w:noProof/>
              </w:rPr>
              <w:t>Objetos identificados.</w:t>
            </w:r>
            <w:r w:rsidR="00014740">
              <w:rPr>
                <w:noProof/>
                <w:webHidden/>
              </w:rPr>
              <w:tab/>
            </w:r>
            <w:r w:rsidR="00014740">
              <w:rPr>
                <w:noProof/>
                <w:webHidden/>
              </w:rPr>
              <w:fldChar w:fldCharType="begin"/>
            </w:r>
            <w:r w:rsidR="00014740">
              <w:rPr>
                <w:noProof/>
                <w:webHidden/>
              </w:rPr>
              <w:instrText xml:space="preserve"> PAGEREF _Toc83838809 \h </w:instrText>
            </w:r>
            <w:r w:rsidR="00014740">
              <w:rPr>
                <w:noProof/>
                <w:webHidden/>
              </w:rPr>
            </w:r>
            <w:r w:rsidR="00014740">
              <w:rPr>
                <w:noProof/>
                <w:webHidden/>
              </w:rPr>
              <w:fldChar w:fldCharType="separate"/>
            </w:r>
            <w:r w:rsidR="00014740">
              <w:rPr>
                <w:noProof/>
                <w:webHidden/>
              </w:rPr>
              <w:t>28</w:t>
            </w:r>
            <w:r w:rsidR="00014740">
              <w:rPr>
                <w:noProof/>
                <w:webHidden/>
              </w:rPr>
              <w:fldChar w:fldCharType="end"/>
            </w:r>
          </w:hyperlink>
        </w:p>
        <w:p w14:paraId="47A579AD" w14:textId="2F247F68"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10" w:history="1">
            <w:r w:rsidR="00014740" w:rsidRPr="00EA1017">
              <w:rPr>
                <w:rStyle w:val="Hipervnculo"/>
                <w:noProof/>
              </w:rPr>
              <w:t>2.4.2</w:t>
            </w:r>
            <w:r w:rsidR="00014740">
              <w:rPr>
                <w:rFonts w:asciiTheme="minorHAnsi" w:eastAsiaTheme="minorEastAsia" w:hAnsiTheme="minorHAnsi" w:cstheme="minorBidi"/>
                <w:noProof/>
                <w:sz w:val="22"/>
                <w:szCs w:val="22"/>
              </w:rPr>
              <w:tab/>
            </w:r>
            <w:r w:rsidR="00014740" w:rsidRPr="00EA1017">
              <w:rPr>
                <w:rStyle w:val="Hipervnculo"/>
                <w:noProof/>
              </w:rPr>
              <w:t>Modelo de Dominio.</w:t>
            </w:r>
            <w:r w:rsidR="00014740">
              <w:rPr>
                <w:noProof/>
                <w:webHidden/>
              </w:rPr>
              <w:tab/>
            </w:r>
            <w:r w:rsidR="00014740">
              <w:rPr>
                <w:noProof/>
                <w:webHidden/>
              </w:rPr>
              <w:fldChar w:fldCharType="begin"/>
            </w:r>
            <w:r w:rsidR="00014740">
              <w:rPr>
                <w:noProof/>
                <w:webHidden/>
              </w:rPr>
              <w:instrText xml:space="preserve"> PAGEREF _Toc83838810 \h </w:instrText>
            </w:r>
            <w:r w:rsidR="00014740">
              <w:rPr>
                <w:noProof/>
                <w:webHidden/>
              </w:rPr>
            </w:r>
            <w:r w:rsidR="00014740">
              <w:rPr>
                <w:noProof/>
                <w:webHidden/>
              </w:rPr>
              <w:fldChar w:fldCharType="separate"/>
            </w:r>
            <w:r w:rsidR="00014740">
              <w:rPr>
                <w:noProof/>
                <w:webHidden/>
              </w:rPr>
              <w:t>30</w:t>
            </w:r>
            <w:r w:rsidR="00014740">
              <w:rPr>
                <w:noProof/>
                <w:webHidden/>
              </w:rPr>
              <w:fldChar w:fldCharType="end"/>
            </w:r>
          </w:hyperlink>
        </w:p>
        <w:p w14:paraId="3239B0D3" w14:textId="15ED2327"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11" w:history="1">
            <w:r w:rsidR="00014740" w:rsidRPr="00EA1017">
              <w:rPr>
                <w:rStyle w:val="Hipervnculo"/>
                <w:noProof/>
              </w:rPr>
              <w:t>2.4.3</w:t>
            </w:r>
            <w:r w:rsidR="00014740">
              <w:rPr>
                <w:rFonts w:asciiTheme="minorHAnsi" w:eastAsiaTheme="minorEastAsia" w:hAnsiTheme="minorHAnsi" w:cstheme="minorBidi"/>
                <w:noProof/>
                <w:sz w:val="22"/>
                <w:szCs w:val="22"/>
              </w:rPr>
              <w:tab/>
            </w:r>
            <w:r w:rsidR="00014740" w:rsidRPr="00EA1017">
              <w:rPr>
                <w:rStyle w:val="Hipervnculo"/>
                <w:noProof/>
              </w:rPr>
              <w:t>Diagrama de Clases</w:t>
            </w:r>
            <w:r w:rsidR="00014740">
              <w:rPr>
                <w:noProof/>
                <w:webHidden/>
              </w:rPr>
              <w:tab/>
            </w:r>
            <w:r w:rsidR="00014740">
              <w:rPr>
                <w:noProof/>
                <w:webHidden/>
              </w:rPr>
              <w:fldChar w:fldCharType="begin"/>
            </w:r>
            <w:r w:rsidR="00014740">
              <w:rPr>
                <w:noProof/>
                <w:webHidden/>
              </w:rPr>
              <w:instrText xml:space="preserve"> PAGEREF _Toc83838811 \h </w:instrText>
            </w:r>
            <w:r w:rsidR="00014740">
              <w:rPr>
                <w:noProof/>
                <w:webHidden/>
              </w:rPr>
            </w:r>
            <w:r w:rsidR="00014740">
              <w:rPr>
                <w:noProof/>
                <w:webHidden/>
              </w:rPr>
              <w:fldChar w:fldCharType="separate"/>
            </w:r>
            <w:r w:rsidR="00014740">
              <w:rPr>
                <w:noProof/>
                <w:webHidden/>
              </w:rPr>
              <w:t>30</w:t>
            </w:r>
            <w:r w:rsidR="00014740">
              <w:rPr>
                <w:noProof/>
                <w:webHidden/>
              </w:rPr>
              <w:fldChar w:fldCharType="end"/>
            </w:r>
          </w:hyperlink>
        </w:p>
        <w:p w14:paraId="6A41535C" w14:textId="29A84009"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12" w:history="1">
            <w:r w:rsidR="00014740" w:rsidRPr="00EA1017">
              <w:rPr>
                <w:rStyle w:val="Hipervnculo"/>
                <w:noProof/>
              </w:rPr>
              <w:t>2.4.4</w:t>
            </w:r>
            <w:r w:rsidR="00014740">
              <w:rPr>
                <w:rFonts w:asciiTheme="minorHAnsi" w:eastAsiaTheme="minorEastAsia" w:hAnsiTheme="minorHAnsi" w:cstheme="minorBidi"/>
                <w:noProof/>
                <w:sz w:val="22"/>
                <w:szCs w:val="22"/>
              </w:rPr>
              <w:tab/>
            </w:r>
            <w:r w:rsidR="00014740" w:rsidRPr="00EA1017">
              <w:rPr>
                <w:rStyle w:val="Hipervnculo"/>
                <w:noProof/>
              </w:rPr>
              <w:t>Diagrama Entidad-Relación</w:t>
            </w:r>
            <w:r w:rsidR="00014740">
              <w:rPr>
                <w:noProof/>
                <w:webHidden/>
              </w:rPr>
              <w:tab/>
            </w:r>
            <w:r w:rsidR="00014740">
              <w:rPr>
                <w:noProof/>
                <w:webHidden/>
              </w:rPr>
              <w:fldChar w:fldCharType="begin"/>
            </w:r>
            <w:r w:rsidR="00014740">
              <w:rPr>
                <w:noProof/>
                <w:webHidden/>
              </w:rPr>
              <w:instrText xml:space="preserve"> PAGEREF _Toc83838812 \h </w:instrText>
            </w:r>
            <w:r w:rsidR="00014740">
              <w:rPr>
                <w:noProof/>
                <w:webHidden/>
              </w:rPr>
            </w:r>
            <w:r w:rsidR="00014740">
              <w:rPr>
                <w:noProof/>
                <w:webHidden/>
              </w:rPr>
              <w:fldChar w:fldCharType="separate"/>
            </w:r>
            <w:r w:rsidR="00014740">
              <w:rPr>
                <w:noProof/>
                <w:webHidden/>
              </w:rPr>
              <w:t>32</w:t>
            </w:r>
            <w:r w:rsidR="00014740">
              <w:rPr>
                <w:noProof/>
                <w:webHidden/>
              </w:rPr>
              <w:fldChar w:fldCharType="end"/>
            </w:r>
          </w:hyperlink>
        </w:p>
        <w:p w14:paraId="6727DFEA" w14:textId="123B7F9B" w:rsidR="00014740" w:rsidRDefault="00CF194D">
          <w:pPr>
            <w:pStyle w:val="TDC1"/>
            <w:tabs>
              <w:tab w:val="left" w:pos="440"/>
              <w:tab w:val="right" w:leader="dot" w:pos="9111"/>
            </w:tabs>
            <w:rPr>
              <w:rFonts w:asciiTheme="minorHAnsi" w:eastAsiaTheme="minorEastAsia" w:hAnsiTheme="minorHAnsi" w:cstheme="minorBidi"/>
              <w:b w:val="0"/>
              <w:noProof/>
              <w:sz w:val="22"/>
              <w:szCs w:val="22"/>
            </w:rPr>
          </w:pPr>
          <w:hyperlink w:anchor="_Toc83838813" w:history="1">
            <w:r w:rsidR="00014740" w:rsidRPr="00EA1017">
              <w:rPr>
                <w:rStyle w:val="Hipervnculo"/>
                <w:noProof/>
              </w:rPr>
              <w:t>3</w:t>
            </w:r>
            <w:r w:rsidR="00014740">
              <w:rPr>
                <w:rFonts w:asciiTheme="minorHAnsi" w:eastAsiaTheme="minorEastAsia" w:hAnsiTheme="minorHAnsi" w:cstheme="minorBidi"/>
                <w:b w:val="0"/>
                <w:noProof/>
                <w:sz w:val="22"/>
                <w:szCs w:val="22"/>
              </w:rPr>
              <w:tab/>
            </w:r>
            <w:r w:rsidR="00014740" w:rsidRPr="00EA1017">
              <w:rPr>
                <w:rStyle w:val="Hipervnculo"/>
                <w:noProof/>
              </w:rPr>
              <w:t>DISEÑO DE SERVICIOS IDENTIFICADOS DEL SISTEMA SIRA EN UNA ARQUITECTURA ORIENTADA A SERVICIOS.</w:t>
            </w:r>
            <w:r w:rsidR="00014740">
              <w:rPr>
                <w:noProof/>
                <w:webHidden/>
              </w:rPr>
              <w:tab/>
            </w:r>
            <w:r w:rsidR="00014740">
              <w:rPr>
                <w:noProof/>
                <w:webHidden/>
              </w:rPr>
              <w:fldChar w:fldCharType="begin"/>
            </w:r>
            <w:r w:rsidR="00014740">
              <w:rPr>
                <w:noProof/>
                <w:webHidden/>
              </w:rPr>
              <w:instrText xml:space="preserve"> PAGEREF _Toc83838813 \h </w:instrText>
            </w:r>
            <w:r w:rsidR="00014740">
              <w:rPr>
                <w:noProof/>
                <w:webHidden/>
              </w:rPr>
            </w:r>
            <w:r w:rsidR="00014740">
              <w:rPr>
                <w:noProof/>
                <w:webHidden/>
              </w:rPr>
              <w:fldChar w:fldCharType="separate"/>
            </w:r>
            <w:r w:rsidR="00014740">
              <w:rPr>
                <w:noProof/>
                <w:webHidden/>
              </w:rPr>
              <w:t>34</w:t>
            </w:r>
            <w:r w:rsidR="00014740">
              <w:rPr>
                <w:noProof/>
                <w:webHidden/>
              </w:rPr>
              <w:fldChar w:fldCharType="end"/>
            </w:r>
          </w:hyperlink>
        </w:p>
        <w:p w14:paraId="7FC5F8A2" w14:textId="0FEF68A5" w:rsidR="00014740" w:rsidRDefault="00CF194D">
          <w:pPr>
            <w:pStyle w:val="TDC2"/>
            <w:rPr>
              <w:rFonts w:asciiTheme="minorHAnsi" w:eastAsiaTheme="minorEastAsia" w:hAnsiTheme="minorHAnsi" w:cstheme="minorBidi"/>
              <w:b w:val="0"/>
              <w:noProof/>
              <w:sz w:val="22"/>
              <w:szCs w:val="22"/>
            </w:rPr>
          </w:pPr>
          <w:hyperlink w:anchor="_Toc83838814" w:history="1">
            <w:r w:rsidR="00014740" w:rsidRPr="00EA1017">
              <w:rPr>
                <w:rStyle w:val="Hipervnculo"/>
                <w:noProof/>
              </w:rPr>
              <w:t>3.1</w:t>
            </w:r>
            <w:r w:rsidR="00014740">
              <w:rPr>
                <w:rFonts w:asciiTheme="minorHAnsi" w:eastAsiaTheme="minorEastAsia" w:hAnsiTheme="minorHAnsi" w:cstheme="minorBidi"/>
                <w:b w:val="0"/>
                <w:noProof/>
                <w:sz w:val="22"/>
                <w:szCs w:val="22"/>
              </w:rPr>
              <w:tab/>
            </w:r>
            <w:r w:rsidR="00014740" w:rsidRPr="00EA1017">
              <w:rPr>
                <w:rStyle w:val="Hipervnculo"/>
                <w:noProof/>
              </w:rPr>
              <w:t>SIRA EN UNA ARQUITECTURA ORIENTADA A SERVICIOS.</w:t>
            </w:r>
            <w:r w:rsidR="00014740">
              <w:rPr>
                <w:noProof/>
                <w:webHidden/>
              </w:rPr>
              <w:tab/>
            </w:r>
            <w:r w:rsidR="00014740">
              <w:rPr>
                <w:noProof/>
                <w:webHidden/>
              </w:rPr>
              <w:fldChar w:fldCharType="begin"/>
            </w:r>
            <w:r w:rsidR="00014740">
              <w:rPr>
                <w:noProof/>
                <w:webHidden/>
              </w:rPr>
              <w:instrText xml:space="preserve"> PAGEREF _Toc83838814 \h </w:instrText>
            </w:r>
            <w:r w:rsidR="00014740">
              <w:rPr>
                <w:noProof/>
                <w:webHidden/>
              </w:rPr>
            </w:r>
            <w:r w:rsidR="00014740">
              <w:rPr>
                <w:noProof/>
                <w:webHidden/>
              </w:rPr>
              <w:fldChar w:fldCharType="separate"/>
            </w:r>
            <w:r w:rsidR="00014740">
              <w:rPr>
                <w:noProof/>
                <w:webHidden/>
              </w:rPr>
              <w:t>34</w:t>
            </w:r>
            <w:r w:rsidR="00014740">
              <w:rPr>
                <w:noProof/>
                <w:webHidden/>
              </w:rPr>
              <w:fldChar w:fldCharType="end"/>
            </w:r>
          </w:hyperlink>
        </w:p>
        <w:p w14:paraId="68E05CE1" w14:textId="424FA3FD" w:rsidR="00014740" w:rsidRDefault="00CF194D">
          <w:pPr>
            <w:pStyle w:val="TDC2"/>
            <w:rPr>
              <w:rFonts w:asciiTheme="minorHAnsi" w:eastAsiaTheme="minorEastAsia" w:hAnsiTheme="minorHAnsi" w:cstheme="minorBidi"/>
              <w:b w:val="0"/>
              <w:noProof/>
              <w:sz w:val="22"/>
              <w:szCs w:val="22"/>
            </w:rPr>
          </w:pPr>
          <w:hyperlink w:anchor="_Toc83838815" w:history="1">
            <w:r w:rsidR="00014740" w:rsidRPr="00EA1017">
              <w:rPr>
                <w:rStyle w:val="Hipervnculo"/>
                <w:noProof/>
              </w:rPr>
              <w:t>3.2</w:t>
            </w:r>
            <w:r w:rsidR="00014740">
              <w:rPr>
                <w:rFonts w:asciiTheme="minorHAnsi" w:eastAsiaTheme="minorEastAsia" w:hAnsiTheme="minorHAnsi" w:cstheme="minorBidi"/>
                <w:b w:val="0"/>
                <w:noProof/>
                <w:sz w:val="22"/>
                <w:szCs w:val="22"/>
              </w:rPr>
              <w:tab/>
            </w:r>
            <w:r w:rsidR="00014740" w:rsidRPr="00EA1017">
              <w:rPr>
                <w:rStyle w:val="Hipervnculo"/>
                <w:noProof/>
              </w:rPr>
              <w:t>ELECCIÓN DE UNA ARQUITECTURA SOA BASADA EN SERVICIOS REST.</w:t>
            </w:r>
            <w:r w:rsidR="00014740">
              <w:rPr>
                <w:noProof/>
                <w:webHidden/>
              </w:rPr>
              <w:tab/>
            </w:r>
            <w:r w:rsidR="00014740">
              <w:rPr>
                <w:noProof/>
                <w:webHidden/>
              </w:rPr>
              <w:fldChar w:fldCharType="begin"/>
            </w:r>
            <w:r w:rsidR="00014740">
              <w:rPr>
                <w:noProof/>
                <w:webHidden/>
              </w:rPr>
              <w:instrText xml:space="preserve"> PAGEREF _Toc83838815 \h </w:instrText>
            </w:r>
            <w:r w:rsidR="00014740">
              <w:rPr>
                <w:noProof/>
                <w:webHidden/>
              </w:rPr>
            </w:r>
            <w:r w:rsidR="00014740">
              <w:rPr>
                <w:noProof/>
                <w:webHidden/>
              </w:rPr>
              <w:fldChar w:fldCharType="separate"/>
            </w:r>
            <w:r w:rsidR="00014740">
              <w:rPr>
                <w:noProof/>
                <w:webHidden/>
              </w:rPr>
              <w:t>35</w:t>
            </w:r>
            <w:r w:rsidR="00014740">
              <w:rPr>
                <w:noProof/>
                <w:webHidden/>
              </w:rPr>
              <w:fldChar w:fldCharType="end"/>
            </w:r>
          </w:hyperlink>
        </w:p>
        <w:p w14:paraId="025811AA" w14:textId="69FDBB61" w:rsidR="00014740" w:rsidRDefault="00CF194D">
          <w:pPr>
            <w:pStyle w:val="TDC2"/>
            <w:rPr>
              <w:rFonts w:asciiTheme="minorHAnsi" w:eastAsiaTheme="minorEastAsia" w:hAnsiTheme="minorHAnsi" w:cstheme="minorBidi"/>
              <w:b w:val="0"/>
              <w:noProof/>
              <w:sz w:val="22"/>
              <w:szCs w:val="22"/>
            </w:rPr>
          </w:pPr>
          <w:hyperlink w:anchor="_Toc83838816" w:history="1">
            <w:r w:rsidR="00014740" w:rsidRPr="00EA1017">
              <w:rPr>
                <w:rStyle w:val="Hipervnculo"/>
                <w:noProof/>
              </w:rPr>
              <w:t>3.3</w:t>
            </w:r>
            <w:r w:rsidR="00014740">
              <w:rPr>
                <w:rFonts w:asciiTheme="minorHAnsi" w:eastAsiaTheme="minorEastAsia" w:hAnsiTheme="minorHAnsi" w:cstheme="minorBidi"/>
                <w:b w:val="0"/>
                <w:noProof/>
                <w:sz w:val="22"/>
                <w:szCs w:val="22"/>
              </w:rPr>
              <w:tab/>
            </w:r>
            <w:r w:rsidR="00014740" w:rsidRPr="00EA1017">
              <w:rPr>
                <w:rStyle w:val="Hipervnculo"/>
                <w:noProof/>
              </w:rPr>
              <w:t>SERVICIOS IDENTIFICADOS DENTRO DEL SISTEMA SIRA.</w:t>
            </w:r>
            <w:r w:rsidR="00014740">
              <w:rPr>
                <w:noProof/>
                <w:webHidden/>
              </w:rPr>
              <w:tab/>
            </w:r>
            <w:r w:rsidR="00014740">
              <w:rPr>
                <w:noProof/>
                <w:webHidden/>
              </w:rPr>
              <w:fldChar w:fldCharType="begin"/>
            </w:r>
            <w:r w:rsidR="00014740">
              <w:rPr>
                <w:noProof/>
                <w:webHidden/>
              </w:rPr>
              <w:instrText xml:space="preserve"> PAGEREF _Toc83838816 \h </w:instrText>
            </w:r>
            <w:r w:rsidR="00014740">
              <w:rPr>
                <w:noProof/>
                <w:webHidden/>
              </w:rPr>
            </w:r>
            <w:r w:rsidR="00014740">
              <w:rPr>
                <w:noProof/>
                <w:webHidden/>
              </w:rPr>
              <w:fldChar w:fldCharType="separate"/>
            </w:r>
            <w:r w:rsidR="00014740">
              <w:rPr>
                <w:noProof/>
                <w:webHidden/>
              </w:rPr>
              <w:t>36</w:t>
            </w:r>
            <w:r w:rsidR="00014740">
              <w:rPr>
                <w:noProof/>
                <w:webHidden/>
              </w:rPr>
              <w:fldChar w:fldCharType="end"/>
            </w:r>
          </w:hyperlink>
        </w:p>
        <w:p w14:paraId="07AA45C8" w14:textId="724240DA" w:rsidR="00014740" w:rsidRDefault="00CF194D">
          <w:pPr>
            <w:pStyle w:val="TDC2"/>
            <w:rPr>
              <w:rFonts w:asciiTheme="minorHAnsi" w:eastAsiaTheme="minorEastAsia" w:hAnsiTheme="minorHAnsi" w:cstheme="minorBidi"/>
              <w:b w:val="0"/>
              <w:noProof/>
              <w:sz w:val="22"/>
              <w:szCs w:val="22"/>
            </w:rPr>
          </w:pPr>
          <w:hyperlink w:anchor="_Toc83838817" w:history="1">
            <w:r w:rsidR="00014740" w:rsidRPr="00EA1017">
              <w:rPr>
                <w:rStyle w:val="Hipervnculo"/>
                <w:noProof/>
              </w:rPr>
              <w:t>3.4</w:t>
            </w:r>
            <w:r w:rsidR="00014740">
              <w:rPr>
                <w:rFonts w:asciiTheme="minorHAnsi" w:eastAsiaTheme="minorEastAsia" w:hAnsiTheme="minorHAnsi" w:cstheme="minorBidi"/>
                <w:b w:val="0"/>
                <w:noProof/>
                <w:sz w:val="22"/>
                <w:szCs w:val="22"/>
              </w:rPr>
              <w:tab/>
            </w:r>
            <w:r w:rsidR="00014740" w:rsidRPr="00EA1017">
              <w:rPr>
                <w:rStyle w:val="Hipervnculo"/>
                <w:noProof/>
              </w:rPr>
              <w:t>DIAGRAMA ARQUITECTÓNICO DE SIRA.</w:t>
            </w:r>
            <w:r w:rsidR="00014740">
              <w:rPr>
                <w:noProof/>
                <w:webHidden/>
              </w:rPr>
              <w:tab/>
            </w:r>
            <w:r w:rsidR="00014740">
              <w:rPr>
                <w:noProof/>
                <w:webHidden/>
              </w:rPr>
              <w:fldChar w:fldCharType="begin"/>
            </w:r>
            <w:r w:rsidR="00014740">
              <w:rPr>
                <w:noProof/>
                <w:webHidden/>
              </w:rPr>
              <w:instrText xml:space="preserve"> PAGEREF _Toc83838817 \h </w:instrText>
            </w:r>
            <w:r w:rsidR="00014740">
              <w:rPr>
                <w:noProof/>
                <w:webHidden/>
              </w:rPr>
            </w:r>
            <w:r w:rsidR="00014740">
              <w:rPr>
                <w:noProof/>
                <w:webHidden/>
              </w:rPr>
              <w:fldChar w:fldCharType="separate"/>
            </w:r>
            <w:r w:rsidR="00014740">
              <w:rPr>
                <w:noProof/>
                <w:webHidden/>
              </w:rPr>
              <w:t>37</w:t>
            </w:r>
            <w:r w:rsidR="00014740">
              <w:rPr>
                <w:noProof/>
                <w:webHidden/>
              </w:rPr>
              <w:fldChar w:fldCharType="end"/>
            </w:r>
          </w:hyperlink>
        </w:p>
        <w:p w14:paraId="2A43C4C7" w14:textId="48209B9C" w:rsidR="00014740" w:rsidRDefault="00CF194D">
          <w:pPr>
            <w:pStyle w:val="TDC2"/>
            <w:rPr>
              <w:rFonts w:asciiTheme="minorHAnsi" w:eastAsiaTheme="minorEastAsia" w:hAnsiTheme="minorHAnsi" w:cstheme="minorBidi"/>
              <w:b w:val="0"/>
              <w:noProof/>
              <w:sz w:val="22"/>
              <w:szCs w:val="22"/>
            </w:rPr>
          </w:pPr>
          <w:hyperlink w:anchor="_Toc83838818" w:history="1">
            <w:r w:rsidR="00014740" w:rsidRPr="00EA1017">
              <w:rPr>
                <w:rStyle w:val="Hipervnculo"/>
                <w:noProof/>
              </w:rPr>
              <w:t>3.5</w:t>
            </w:r>
            <w:r w:rsidR="00014740">
              <w:rPr>
                <w:rFonts w:asciiTheme="minorHAnsi" w:eastAsiaTheme="minorEastAsia" w:hAnsiTheme="minorHAnsi" w:cstheme="minorBidi"/>
                <w:b w:val="0"/>
                <w:noProof/>
                <w:sz w:val="22"/>
                <w:szCs w:val="22"/>
              </w:rPr>
              <w:tab/>
            </w:r>
            <w:r w:rsidR="00014740" w:rsidRPr="00EA1017">
              <w:rPr>
                <w:rStyle w:val="Hipervnculo"/>
                <w:noProof/>
              </w:rPr>
              <w:t>DISEÑO GENERAL DE LOS SERVICIOS EN SIRA.</w:t>
            </w:r>
            <w:r w:rsidR="00014740">
              <w:rPr>
                <w:noProof/>
                <w:webHidden/>
              </w:rPr>
              <w:tab/>
            </w:r>
            <w:r w:rsidR="00014740">
              <w:rPr>
                <w:noProof/>
                <w:webHidden/>
              </w:rPr>
              <w:fldChar w:fldCharType="begin"/>
            </w:r>
            <w:r w:rsidR="00014740">
              <w:rPr>
                <w:noProof/>
                <w:webHidden/>
              </w:rPr>
              <w:instrText xml:space="preserve"> PAGEREF _Toc83838818 \h </w:instrText>
            </w:r>
            <w:r w:rsidR="00014740">
              <w:rPr>
                <w:noProof/>
                <w:webHidden/>
              </w:rPr>
            </w:r>
            <w:r w:rsidR="00014740">
              <w:rPr>
                <w:noProof/>
                <w:webHidden/>
              </w:rPr>
              <w:fldChar w:fldCharType="separate"/>
            </w:r>
            <w:r w:rsidR="00014740">
              <w:rPr>
                <w:noProof/>
                <w:webHidden/>
              </w:rPr>
              <w:t>39</w:t>
            </w:r>
            <w:r w:rsidR="00014740">
              <w:rPr>
                <w:noProof/>
                <w:webHidden/>
              </w:rPr>
              <w:fldChar w:fldCharType="end"/>
            </w:r>
          </w:hyperlink>
        </w:p>
        <w:p w14:paraId="04E0DCD4" w14:textId="2D154864" w:rsidR="00014740" w:rsidRDefault="00CF194D">
          <w:pPr>
            <w:pStyle w:val="TDC2"/>
            <w:rPr>
              <w:rFonts w:asciiTheme="minorHAnsi" w:eastAsiaTheme="minorEastAsia" w:hAnsiTheme="minorHAnsi" w:cstheme="minorBidi"/>
              <w:b w:val="0"/>
              <w:noProof/>
              <w:sz w:val="22"/>
              <w:szCs w:val="22"/>
            </w:rPr>
          </w:pPr>
          <w:hyperlink w:anchor="_Toc83838819" w:history="1">
            <w:r w:rsidR="00014740" w:rsidRPr="00EA1017">
              <w:rPr>
                <w:rStyle w:val="Hipervnculo"/>
                <w:noProof/>
              </w:rPr>
              <w:t>3.6</w:t>
            </w:r>
            <w:r w:rsidR="00014740">
              <w:rPr>
                <w:rFonts w:asciiTheme="minorHAnsi" w:eastAsiaTheme="minorEastAsia" w:hAnsiTheme="minorHAnsi" w:cstheme="minorBidi"/>
                <w:b w:val="0"/>
                <w:noProof/>
                <w:sz w:val="22"/>
                <w:szCs w:val="22"/>
              </w:rPr>
              <w:tab/>
            </w:r>
            <w:r w:rsidR="00014740" w:rsidRPr="00EA1017">
              <w:rPr>
                <w:rStyle w:val="Hipervnculo"/>
                <w:noProof/>
              </w:rPr>
              <w:t>CAPAS DE DISEÑO ARQUITECTÓNICO DE LOS SERVICIOS.</w:t>
            </w:r>
            <w:r w:rsidR="00014740">
              <w:rPr>
                <w:noProof/>
                <w:webHidden/>
              </w:rPr>
              <w:tab/>
            </w:r>
            <w:r w:rsidR="00014740">
              <w:rPr>
                <w:noProof/>
                <w:webHidden/>
              </w:rPr>
              <w:fldChar w:fldCharType="begin"/>
            </w:r>
            <w:r w:rsidR="00014740">
              <w:rPr>
                <w:noProof/>
                <w:webHidden/>
              </w:rPr>
              <w:instrText xml:space="preserve"> PAGEREF _Toc83838819 \h </w:instrText>
            </w:r>
            <w:r w:rsidR="00014740">
              <w:rPr>
                <w:noProof/>
                <w:webHidden/>
              </w:rPr>
            </w:r>
            <w:r w:rsidR="00014740">
              <w:rPr>
                <w:noProof/>
                <w:webHidden/>
              </w:rPr>
              <w:fldChar w:fldCharType="separate"/>
            </w:r>
            <w:r w:rsidR="00014740">
              <w:rPr>
                <w:noProof/>
                <w:webHidden/>
              </w:rPr>
              <w:t>40</w:t>
            </w:r>
            <w:r w:rsidR="00014740">
              <w:rPr>
                <w:noProof/>
                <w:webHidden/>
              </w:rPr>
              <w:fldChar w:fldCharType="end"/>
            </w:r>
          </w:hyperlink>
        </w:p>
        <w:p w14:paraId="418473BD" w14:textId="0C34377F"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0" w:history="1">
            <w:r w:rsidR="00014740" w:rsidRPr="00EA1017">
              <w:rPr>
                <w:rStyle w:val="Hipervnculo"/>
                <w:noProof/>
              </w:rPr>
              <w:t>3.6.1</w:t>
            </w:r>
            <w:r w:rsidR="00014740">
              <w:rPr>
                <w:rFonts w:asciiTheme="minorHAnsi" w:eastAsiaTheme="minorEastAsia" w:hAnsiTheme="minorHAnsi" w:cstheme="minorBidi"/>
                <w:noProof/>
                <w:sz w:val="22"/>
                <w:szCs w:val="22"/>
              </w:rPr>
              <w:tab/>
            </w:r>
            <w:r w:rsidR="00014740" w:rsidRPr="00EA1017">
              <w:rPr>
                <w:rStyle w:val="Hipervnculo"/>
                <w:noProof/>
              </w:rPr>
              <w:t>Capa de Modelado y Acceso a Datos.</w:t>
            </w:r>
            <w:r w:rsidR="00014740">
              <w:rPr>
                <w:noProof/>
                <w:webHidden/>
              </w:rPr>
              <w:tab/>
            </w:r>
            <w:r w:rsidR="00014740">
              <w:rPr>
                <w:noProof/>
                <w:webHidden/>
              </w:rPr>
              <w:fldChar w:fldCharType="begin"/>
            </w:r>
            <w:r w:rsidR="00014740">
              <w:rPr>
                <w:noProof/>
                <w:webHidden/>
              </w:rPr>
              <w:instrText xml:space="preserve"> PAGEREF _Toc83838820 \h </w:instrText>
            </w:r>
            <w:r w:rsidR="00014740">
              <w:rPr>
                <w:noProof/>
                <w:webHidden/>
              </w:rPr>
            </w:r>
            <w:r w:rsidR="00014740">
              <w:rPr>
                <w:noProof/>
                <w:webHidden/>
              </w:rPr>
              <w:fldChar w:fldCharType="separate"/>
            </w:r>
            <w:r w:rsidR="00014740">
              <w:rPr>
                <w:noProof/>
                <w:webHidden/>
              </w:rPr>
              <w:t>40</w:t>
            </w:r>
            <w:r w:rsidR="00014740">
              <w:rPr>
                <w:noProof/>
                <w:webHidden/>
              </w:rPr>
              <w:fldChar w:fldCharType="end"/>
            </w:r>
          </w:hyperlink>
        </w:p>
        <w:p w14:paraId="1158FD21" w14:textId="096522B1"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1" w:history="1">
            <w:r w:rsidR="00014740" w:rsidRPr="00EA1017">
              <w:rPr>
                <w:rStyle w:val="Hipervnculo"/>
                <w:noProof/>
              </w:rPr>
              <w:t>3.6.2</w:t>
            </w:r>
            <w:r w:rsidR="00014740">
              <w:rPr>
                <w:rFonts w:asciiTheme="minorHAnsi" w:eastAsiaTheme="minorEastAsia" w:hAnsiTheme="minorHAnsi" w:cstheme="minorBidi"/>
                <w:noProof/>
                <w:sz w:val="22"/>
                <w:szCs w:val="22"/>
              </w:rPr>
              <w:tab/>
            </w:r>
            <w:r w:rsidR="00014740" w:rsidRPr="00EA1017">
              <w:rPr>
                <w:rStyle w:val="Hipervnculo"/>
                <w:noProof/>
              </w:rPr>
              <w:t>Capa de Servicio.</w:t>
            </w:r>
            <w:r w:rsidR="00014740">
              <w:rPr>
                <w:noProof/>
                <w:webHidden/>
              </w:rPr>
              <w:tab/>
            </w:r>
            <w:r w:rsidR="00014740">
              <w:rPr>
                <w:noProof/>
                <w:webHidden/>
              </w:rPr>
              <w:fldChar w:fldCharType="begin"/>
            </w:r>
            <w:r w:rsidR="00014740">
              <w:rPr>
                <w:noProof/>
                <w:webHidden/>
              </w:rPr>
              <w:instrText xml:space="preserve"> PAGEREF _Toc83838821 \h </w:instrText>
            </w:r>
            <w:r w:rsidR="00014740">
              <w:rPr>
                <w:noProof/>
                <w:webHidden/>
              </w:rPr>
            </w:r>
            <w:r w:rsidR="00014740">
              <w:rPr>
                <w:noProof/>
                <w:webHidden/>
              </w:rPr>
              <w:fldChar w:fldCharType="separate"/>
            </w:r>
            <w:r w:rsidR="00014740">
              <w:rPr>
                <w:noProof/>
                <w:webHidden/>
              </w:rPr>
              <w:t>41</w:t>
            </w:r>
            <w:r w:rsidR="00014740">
              <w:rPr>
                <w:noProof/>
                <w:webHidden/>
              </w:rPr>
              <w:fldChar w:fldCharType="end"/>
            </w:r>
          </w:hyperlink>
        </w:p>
        <w:p w14:paraId="1DF3A685" w14:textId="21098B85"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2" w:history="1">
            <w:r w:rsidR="00014740" w:rsidRPr="00EA1017">
              <w:rPr>
                <w:rStyle w:val="Hipervnculo"/>
                <w:noProof/>
              </w:rPr>
              <w:t>3.6.3</w:t>
            </w:r>
            <w:r w:rsidR="00014740">
              <w:rPr>
                <w:rFonts w:asciiTheme="minorHAnsi" w:eastAsiaTheme="minorEastAsia" w:hAnsiTheme="minorHAnsi" w:cstheme="minorBidi"/>
                <w:noProof/>
                <w:sz w:val="22"/>
                <w:szCs w:val="22"/>
              </w:rPr>
              <w:tab/>
            </w:r>
            <w:r w:rsidR="00014740" w:rsidRPr="00EA1017">
              <w:rPr>
                <w:rStyle w:val="Hipervnculo"/>
                <w:noProof/>
              </w:rPr>
              <w:t>Capa de Controladores REST.</w:t>
            </w:r>
            <w:r w:rsidR="00014740">
              <w:rPr>
                <w:noProof/>
                <w:webHidden/>
              </w:rPr>
              <w:tab/>
            </w:r>
            <w:r w:rsidR="00014740">
              <w:rPr>
                <w:noProof/>
                <w:webHidden/>
              </w:rPr>
              <w:fldChar w:fldCharType="begin"/>
            </w:r>
            <w:r w:rsidR="00014740">
              <w:rPr>
                <w:noProof/>
                <w:webHidden/>
              </w:rPr>
              <w:instrText xml:space="preserve"> PAGEREF _Toc83838822 \h </w:instrText>
            </w:r>
            <w:r w:rsidR="00014740">
              <w:rPr>
                <w:noProof/>
                <w:webHidden/>
              </w:rPr>
            </w:r>
            <w:r w:rsidR="00014740">
              <w:rPr>
                <w:noProof/>
                <w:webHidden/>
              </w:rPr>
              <w:fldChar w:fldCharType="separate"/>
            </w:r>
            <w:r w:rsidR="00014740">
              <w:rPr>
                <w:noProof/>
                <w:webHidden/>
              </w:rPr>
              <w:t>41</w:t>
            </w:r>
            <w:r w:rsidR="00014740">
              <w:rPr>
                <w:noProof/>
                <w:webHidden/>
              </w:rPr>
              <w:fldChar w:fldCharType="end"/>
            </w:r>
          </w:hyperlink>
        </w:p>
        <w:p w14:paraId="2747F364" w14:textId="296D41FA"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3" w:history="1">
            <w:r w:rsidR="00014740" w:rsidRPr="00EA1017">
              <w:rPr>
                <w:rStyle w:val="Hipervnculo"/>
                <w:noProof/>
              </w:rPr>
              <w:t>3.6.4</w:t>
            </w:r>
            <w:r w:rsidR="00014740">
              <w:rPr>
                <w:rFonts w:asciiTheme="minorHAnsi" w:eastAsiaTheme="minorEastAsia" w:hAnsiTheme="minorHAnsi" w:cstheme="minorBidi"/>
                <w:noProof/>
                <w:sz w:val="22"/>
                <w:szCs w:val="22"/>
              </w:rPr>
              <w:tab/>
            </w:r>
            <w:r w:rsidR="00014740" w:rsidRPr="00EA1017">
              <w:rPr>
                <w:rStyle w:val="Hipervnculo"/>
                <w:noProof/>
              </w:rPr>
              <w:t>Diagrama de diseño arquitectónico de los servicios por capas.</w:t>
            </w:r>
            <w:r w:rsidR="00014740">
              <w:rPr>
                <w:noProof/>
                <w:webHidden/>
              </w:rPr>
              <w:tab/>
            </w:r>
            <w:r w:rsidR="00014740">
              <w:rPr>
                <w:noProof/>
                <w:webHidden/>
              </w:rPr>
              <w:fldChar w:fldCharType="begin"/>
            </w:r>
            <w:r w:rsidR="00014740">
              <w:rPr>
                <w:noProof/>
                <w:webHidden/>
              </w:rPr>
              <w:instrText xml:space="preserve"> PAGEREF _Toc83838823 \h </w:instrText>
            </w:r>
            <w:r w:rsidR="00014740">
              <w:rPr>
                <w:noProof/>
                <w:webHidden/>
              </w:rPr>
            </w:r>
            <w:r w:rsidR="00014740">
              <w:rPr>
                <w:noProof/>
                <w:webHidden/>
              </w:rPr>
              <w:fldChar w:fldCharType="separate"/>
            </w:r>
            <w:r w:rsidR="00014740">
              <w:rPr>
                <w:noProof/>
                <w:webHidden/>
              </w:rPr>
              <w:t>42</w:t>
            </w:r>
            <w:r w:rsidR="00014740">
              <w:rPr>
                <w:noProof/>
                <w:webHidden/>
              </w:rPr>
              <w:fldChar w:fldCharType="end"/>
            </w:r>
          </w:hyperlink>
        </w:p>
        <w:p w14:paraId="0E510A37" w14:textId="76C8546C" w:rsidR="00014740" w:rsidRDefault="00CF194D">
          <w:pPr>
            <w:pStyle w:val="TDC2"/>
            <w:rPr>
              <w:rFonts w:asciiTheme="minorHAnsi" w:eastAsiaTheme="minorEastAsia" w:hAnsiTheme="minorHAnsi" w:cstheme="minorBidi"/>
              <w:b w:val="0"/>
              <w:noProof/>
              <w:sz w:val="22"/>
              <w:szCs w:val="22"/>
            </w:rPr>
          </w:pPr>
          <w:hyperlink w:anchor="_Toc83838824" w:history="1">
            <w:r w:rsidR="00014740" w:rsidRPr="00EA1017">
              <w:rPr>
                <w:rStyle w:val="Hipervnculo"/>
                <w:noProof/>
              </w:rPr>
              <w:t>3.7</w:t>
            </w:r>
            <w:r w:rsidR="00014740">
              <w:rPr>
                <w:rFonts w:asciiTheme="minorHAnsi" w:eastAsiaTheme="minorEastAsia" w:hAnsiTheme="minorHAnsi" w:cstheme="minorBidi"/>
                <w:b w:val="0"/>
                <w:noProof/>
                <w:sz w:val="22"/>
                <w:szCs w:val="22"/>
              </w:rPr>
              <w:tab/>
            </w:r>
            <w:r w:rsidR="00014740" w:rsidRPr="00EA1017">
              <w:rPr>
                <w:rStyle w:val="Hipervnculo"/>
                <w:noProof/>
              </w:rPr>
              <w:t>FILTRO DE SEGURIDAD EN LOS SERVICIOS.</w:t>
            </w:r>
            <w:r w:rsidR="00014740">
              <w:rPr>
                <w:noProof/>
                <w:webHidden/>
              </w:rPr>
              <w:tab/>
            </w:r>
            <w:r w:rsidR="00014740">
              <w:rPr>
                <w:noProof/>
                <w:webHidden/>
              </w:rPr>
              <w:fldChar w:fldCharType="begin"/>
            </w:r>
            <w:r w:rsidR="00014740">
              <w:rPr>
                <w:noProof/>
                <w:webHidden/>
              </w:rPr>
              <w:instrText xml:space="preserve"> PAGEREF _Toc83838824 \h </w:instrText>
            </w:r>
            <w:r w:rsidR="00014740">
              <w:rPr>
                <w:noProof/>
                <w:webHidden/>
              </w:rPr>
            </w:r>
            <w:r w:rsidR="00014740">
              <w:rPr>
                <w:noProof/>
                <w:webHidden/>
              </w:rPr>
              <w:fldChar w:fldCharType="separate"/>
            </w:r>
            <w:r w:rsidR="00014740">
              <w:rPr>
                <w:noProof/>
                <w:webHidden/>
              </w:rPr>
              <w:t>42</w:t>
            </w:r>
            <w:r w:rsidR="00014740">
              <w:rPr>
                <w:noProof/>
                <w:webHidden/>
              </w:rPr>
              <w:fldChar w:fldCharType="end"/>
            </w:r>
          </w:hyperlink>
        </w:p>
        <w:p w14:paraId="56018D03" w14:textId="55952056"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5" w:history="1">
            <w:r w:rsidR="00014740" w:rsidRPr="00EA1017">
              <w:rPr>
                <w:rStyle w:val="Hipervnculo"/>
                <w:noProof/>
              </w:rPr>
              <w:t>3.7.1</w:t>
            </w:r>
            <w:r w:rsidR="00014740">
              <w:rPr>
                <w:rFonts w:asciiTheme="minorHAnsi" w:eastAsiaTheme="minorEastAsia" w:hAnsiTheme="minorHAnsi" w:cstheme="minorBidi"/>
                <w:noProof/>
                <w:sz w:val="22"/>
                <w:szCs w:val="22"/>
              </w:rPr>
              <w:tab/>
            </w:r>
            <w:r w:rsidR="00014740" w:rsidRPr="00EA1017">
              <w:rPr>
                <w:rStyle w:val="Hipervnculo"/>
                <w:noProof/>
              </w:rPr>
              <w:t>Autenticación basada en Jason Web Token.</w:t>
            </w:r>
            <w:r w:rsidR="00014740">
              <w:rPr>
                <w:noProof/>
                <w:webHidden/>
              </w:rPr>
              <w:tab/>
            </w:r>
            <w:r w:rsidR="00014740">
              <w:rPr>
                <w:noProof/>
                <w:webHidden/>
              </w:rPr>
              <w:fldChar w:fldCharType="begin"/>
            </w:r>
            <w:r w:rsidR="00014740">
              <w:rPr>
                <w:noProof/>
                <w:webHidden/>
              </w:rPr>
              <w:instrText xml:space="preserve"> PAGEREF _Toc83838825 \h </w:instrText>
            </w:r>
            <w:r w:rsidR="00014740">
              <w:rPr>
                <w:noProof/>
                <w:webHidden/>
              </w:rPr>
            </w:r>
            <w:r w:rsidR="00014740">
              <w:rPr>
                <w:noProof/>
                <w:webHidden/>
              </w:rPr>
              <w:fldChar w:fldCharType="separate"/>
            </w:r>
            <w:r w:rsidR="00014740">
              <w:rPr>
                <w:noProof/>
                <w:webHidden/>
              </w:rPr>
              <w:t>44</w:t>
            </w:r>
            <w:r w:rsidR="00014740">
              <w:rPr>
                <w:noProof/>
                <w:webHidden/>
              </w:rPr>
              <w:fldChar w:fldCharType="end"/>
            </w:r>
          </w:hyperlink>
        </w:p>
        <w:p w14:paraId="148B8C4D" w14:textId="6697B56A"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6" w:history="1">
            <w:r w:rsidR="00014740" w:rsidRPr="00EA1017">
              <w:rPr>
                <w:rStyle w:val="Hipervnculo"/>
                <w:noProof/>
              </w:rPr>
              <w:t>3.7.2</w:t>
            </w:r>
            <w:r w:rsidR="00014740">
              <w:rPr>
                <w:rFonts w:asciiTheme="minorHAnsi" w:eastAsiaTheme="minorEastAsia" w:hAnsiTheme="minorHAnsi" w:cstheme="minorBidi"/>
                <w:noProof/>
                <w:sz w:val="22"/>
                <w:szCs w:val="22"/>
              </w:rPr>
              <w:tab/>
            </w:r>
            <w:r w:rsidR="00014740" w:rsidRPr="00EA1017">
              <w:rPr>
                <w:rStyle w:val="Hipervnculo"/>
                <w:noProof/>
              </w:rPr>
              <w:t>Diagrama del proceso de Autenticación de usuarios basado en JWT.</w:t>
            </w:r>
            <w:r w:rsidR="00014740">
              <w:rPr>
                <w:noProof/>
                <w:webHidden/>
              </w:rPr>
              <w:tab/>
            </w:r>
            <w:r w:rsidR="00014740">
              <w:rPr>
                <w:noProof/>
                <w:webHidden/>
              </w:rPr>
              <w:fldChar w:fldCharType="begin"/>
            </w:r>
            <w:r w:rsidR="00014740">
              <w:rPr>
                <w:noProof/>
                <w:webHidden/>
              </w:rPr>
              <w:instrText xml:space="preserve"> PAGEREF _Toc83838826 \h </w:instrText>
            </w:r>
            <w:r w:rsidR="00014740">
              <w:rPr>
                <w:noProof/>
                <w:webHidden/>
              </w:rPr>
            </w:r>
            <w:r w:rsidR="00014740">
              <w:rPr>
                <w:noProof/>
                <w:webHidden/>
              </w:rPr>
              <w:fldChar w:fldCharType="separate"/>
            </w:r>
            <w:r w:rsidR="00014740">
              <w:rPr>
                <w:noProof/>
                <w:webHidden/>
              </w:rPr>
              <w:t>46</w:t>
            </w:r>
            <w:r w:rsidR="00014740">
              <w:rPr>
                <w:noProof/>
                <w:webHidden/>
              </w:rPr>
              <w:fldChar w:fldCharType="end"/>
            </w:r>
          </w:hyperlink>
        </w:p>
        <w:p w14:paraId="48922224" w14:textId="7938B527"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7" w:history="1">
            <w:r w:rsidR="00014740" w:rsidRPr="00EA1017">
              <w:rPr>
                <w:rStyle w:val="Hipervnculo"/>
                <w:noProof/>
              </w:rPr>
              <w:t>3.7.3</w:t>
            </w:r>
            <w:r w:rsidR="00014740">
              <w:rPr>
                <w:rFonts w:asciiTheme="minorHAnsi" w:eastAsiaTheme="minorEastAsia" w:hAnsiTheme="minorHAnsi" w:cstheme="minorBidi"/>
                <w:noProof/>
                <w:sz w:val="22"/>
                <w:szCs w:val="22"/>
              </w:rPr>
              <w:tab/>
            </w:r>
            <w:r w:rsidR="00014740" w:rsidRPr="00EA1017">
              <w:rPr>
                <w:rStyle w:val="Hipervnculo"/>
                <w:noProof/>
              </w:rPr>
              <w:t>Diagrama del proceso de acceso a un recurso REST basado en JWT.</w:t>
            </w:r>
            <w:r w:rsidR="00014740">
              <w:rPr>
                <w:noProof/>
                <w:webHidden/>
              </w:rPr>
              <w:tab/>
            </w:r>
            <w:r w:rsidR="00014740">
              <w:rPr>
                <w:noProof/>
                <w:webHidden/>
              </w:rPr>
              <w:fldChar w:fldCharType="begin"/>
            </w:r>
            <w:r w:rsidR="00014740">
              <w:rPr>
                <w:noProof/>
                <w:webHidden/>
              </w:rPr>
              <w:instrText xml:space="preserve"> PAGEREF _Toc83838827 \h </w:instrText>
            </w:r>
            <w:r w:rsidR="00014740">
              <w:rPr>
                <w:noProof/>
                <w:webHidden/>
              </w:rPr>
            </w:r>
            <w:r w:rsidR="00014740">
              <w:rPr>
                <w:noProof/>
                <w:webHidden/>
              </w:rPr>
              <w:fldChar w:fldCharType="separate"/>
            </w:r>
            <w:r w:rsidR="00014740">
              <w:rPr>
                <w:noProof/>
                <w:webHidden/>
              </w:rPr>
              <w:t>46</w:t>
            </w:r>
            <w:r w:rsidR="00014740">
              <w:rPr>
                <w:noProof/>
                <w:webHidden/>
              </w:rPr>
              <w:fldChar w:fldCharType="end"/>
            </w:r>
          </w:hyperlink>
        </w:p>
        <w:p w14:paraId="29349373" w14:textId="3DE6C0B2" w:rsidR="00014740" w:rsidRDefault="00CF194D">
          <w:pPr>
            <w:pStyle w:val="TDC2"/>
            <w:rPr>
              <w:rFonts w:asciiTheme="minorHAnsi" w:eastAsiaTheme="minorEastAsia" w:hAnsiTheme="minorHAnsi" w:cstheme="minorBidi"/>
              <w:b w:val="0"/>
              <w:noProof/>
              <w:sz w:val="22"/>
              <w:szCs w:val="22"/>
            </w:rPr>
          </w:pPr>
          <w:hyperlink w:anchor="_Toc83838828" w:history="1">
            <w:r w:rsidR="00014740" w:rsidRPr="00EA1017">
              <w:rPr>
                <w:rStyle w:val="Hipervnculo"/>
                <w:noProof/>
              </w:rPr>
              <w:t>3.8</w:t>
            </w:r>
            <w:r w:rsidR="00014740">
              <w:rPr>
                <w:rFonts w:asciiTheme="minorHAnsi" w:eastAsiaTheme="minorEastAsia" w:hAnsiTheme="minorHAnsi" w:cstheme="minorBidi"/>
                <w:b w:val="0"/>
                <w:noProof/>
                <w:sz w:val="22"/>
                <w:szCs w:val="22"/>
              </w:rPr>
              <w:tab/>
            </w:r>
            <w:r w:rsidR="00014740" w:rsidRPr="00EA1017">
              <w:rPr>
                <w:rStyle w:val="Hipervnculo"/>
                <w:noProof/>
              </w:rPr>
              <w:t>SERVICIO REST DE USUARIOS.</w:t>
            </w:r>
            <w:r w:rsidR="00014740">
              <w:rPr>
                <w:noProof/>
                <w:webHidden/>
              </w:rPr>
              <w:tab/>
            </w:r>
            <w:r w:rsidR="00014740">
              <w:rPr>
                <w:noProof/>
                <w:webHidden/>
              </w:rPr>
              <w:fldChar w:fldCharType="begin"/>
            </w:r>
            <w:r w:rsidR="00014740">
              <w:rPr>
                <w:noProof/>
                <w:webHidden/>
              </w:rPr>
              <w:instrText xml:space="preserve"> PAGEREF _Toc83838828 \h </w:instrText>
            </w:r>
            <w:r w:rsidR="00014740">
              <w:rPr>
                <w:noProof/>
                <w:webHidden/>
              </w:rPr>
            </w:r>
            <w:r w:rsidR="00014740">
              <w:rPr>
                <w:noProof/>
                <w:webHidden/>
              </w:rPr>
              <w:fldChar w:fldCharType="separate"/>
            </w:r>
            <w:r w:rsidR="00014740">
              <w:rPr>
                <w:noProof/>
                <w:webHidden/>
              </w:rPr>
              <w:t>48</w:t>
            </w:r>
            <w:r w:rsidR="00014740">
              <w:rPr>
                <w:noProof/>
                <w:webHidden/>
              </w:rPr>
              <w:fldChar w:fldCharType="end"/>
            </w:r>
          </w:hyperlink>
        </w:p>
        <w:p w14:paraId="61096A7B" w14:textId="5A9E5755"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29" w:history="1">
            <w:r w:rsidR="00014740" w:rsidRPr="00EA1017">
              <w:rPr>
                <w:rStyle w:val="Hipervnculo"/>
                <w:noProof/>
              </w:rPr>
              <w:t>3.8.1</w:t>
            </w:r>
            <w:r w:rsidR="00014740">
              <w:rPr>
                <w:rFonts w:asciiTheme="minorHAnsi" w:eastAsiaTheme="minorEastAsia" w:hAnsiTheme="minorHAnsi" w:cstheme="minorBidi"/>
                <w:noProof/>
                <w:sz w:val="22"/>
                <w:szCs w:val="22"/>
              </w:rPr>
              <w:tab/>
            </w:r>
            <w:r w:rsidR="00014740" w:rsidRPr="00EA1017">
              <w:rPr>
                <w:rStyle w:val="Hipervnculo"/>
                <w:noProof/>
              </w:rPr>
              <w:t>Alcance de funcionalidades del servicio contra casos de uso.</w:t>
            </w:r>
            <w:r w:rsidR="00014740">
              <w:rPr>
                <w:noProof/>
                <w:webHidden/>
              </w:rPr>
              <w:tab/>
            </w:r>
            <w:r w:rsidR="00014740">
              <w:rPr>
                <w:noProof/>
                <w:webHidden/>
              </w:rPr>
              <w:fldChar w:fldCharType="begin"/>
            </w:r>
            <w:r w:rsidR="00014740">
              <w:rPr>
                <w:noProof/>
                <w:webHidden/>
              </w:rPr>
              <w:instrText xml:space="preserve"> PAGEREF _Toc83838829 \h </w:instrText>
            </w:r>
            <w:r w:rsidR="00014740">
              <w:rPr>
                <w:noProof/>
                <w:webHidden/>
              </w:rPr>
            </w:r>
            <w:r w:rsidR="00014740">
              <w:rPr>
                <w:noProof/>
                <w:webHidden/>
              </w:rPr>
              <w:fldChar w:fldCharType="separate"/>
            </w:r>
            <w:r w:rsidR="00014740">
              <w:rPr>
                <w:noProof/>
                <w:webHidden/>
              </w:rPr>
              <w:t>48</w:t>
            </w:r>
            <w:r w:rsidR="00014740">
              <w:rPr>
                <w:noProof/>
                <w:webHidden/>
              </w:rPr>
              <w:fldChar w:fldCharType="end"/>
            </w:r>
          </w:hyperlink>
        </w:p>
        <w:p w14:paraId="4146EA5E" w14:textId="783189F1"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30" w:history="1">
            <w:r w:rsidR="00014740" w:rsidRPr="00EA1017">
              <w:rPr>
                <w:rStyle w:val="Hipervnculo"/>
                <w:noProof/>
              </w:rPr>
              <w:t>3.8.2</w:t>
            </w:r>
            <w:r w:rsidR="00014740">
              <w:rPr>
                <w:rFonts w:asciiTheme="minorHAnsi" w:eastAsiaTheme="minorEastAsia" w:hAnsiTheme="minorHAnsi" w:cstheme="minorBidi"/>
                <w:noProof/>
                <w:sz w:val="22"/>
                <w:szCs w:val="22"/>
              </w:rPr>
              <w:tab/>
            </w:r>
            <w:r w:rsidR="00014740" w:rsidRPr="00EA1017">
              <w:rPr>
                <w:rStyle w:val="Hipervnculo"/>
                <w:noProof/>
              </w:rPr>
              <w:t>Diseño de acciones y métodos del Servicio REST Usuarios.</w:t>
            </w:r>
            <w:r w:rsidR="00014740">
              <w:rPr>
                <w:noProof/>
                <w:webHidden/>
              </w:rPr>
              <w:tab/>
            </w:r>
            <w:r w:rsidR="00014740">
              <w:rPr>
                <w:noProof/>
                <w:webHidden/>
              </w:rPr>
              <w:fldChar w:fldCharType="begin"/>
            </w:r>
            <w:r w:rsidR="00014740">
              <w:rPr>
                <w:noProof/>
                <w:webHidden/>
              </w:rPr>
              <w:instrText xml:space="preserve"> PAGEREF _Toc83838830 \h </w:instrText>
            </w:r>
            <w:r w:rsidR="00014740">
              <w:rPr>
                <w:noProof/>
                <w:webHidden/>
              </w:rPr>
            </w:r>
            <w:r w:rsidR="00014740">
              <w:rPr>
                <w:noProof/>
                <w:webHidden/>
              </w:rPr>
              <w:fldChar w:fldCharType="separate"/>
            </w:r>
            <w:r w:rsidR="00014740">
              <w:rPr>
                <w:noProof/>
                <w:webHidden/>
              </w:rPr>
              <w:t>48</w:t>
            </w:r>
            <w:r w:rsidR="00014740">
              <w:rPr>
                <w:noProof/>
                <w:webHidden/>
              </w:rPr>
              <w:fldChar w:fldCharType="end"/>
            </w:r>
          </w:hyperlink>
        </w:p>
        <w:p w14:paraId="5899F163" w14:textId="72DE8FDE"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31" w:history="1">
            <w:r w:rsidR="00014740" w:rsidRPr="00EA1017">
              <w:rPr>
                <w:rStyle w:val="Hipervnculo"/>
                <w:noProof/>
              </w:rPr>
              <w:t>3.8.3</w:t>
            </w:r>
            <w:r w:rsidR="00014740">
              <w:rPr>
                <w:rFonts w:asciiTheme="minorHAnsi" w:eastAsiaTheme="minorEastAsia" w:hAnsiTheme="minorHAnsi" w:cstheme="minorBidi"/>
                <w:noProof/>
                <w:sz w:val="22"/>
                <w:szCs w:val="22"/>
              </w:rPr>
              <w:tab/>
            </w:r>
            <w:r w:rsidR="00014740" w:rsidRPr="00EA1017">
              <w:rPr>
                <w:rStyle w:val="Hipervnculo"/>
                <w:noProof/>
              </w:rPr>
              <w:t>Descripción de endpoints del Servicio de Usuarios :</w:t>
            </w:r>
            <w:r w:rsidR="00014740">
              <w:rPr>
                <w:noProof/>
                <w:webHidden/>
              </w:rPr>
              <w:tab/>
            </w:r>
            <w:r w:rsidR="00014740">
              <w:rPr>
                <w:noProof/>
                <w:webHidden/>
              </w:rPr>
              <w:fldChar w:fldCharType="begin"/>
            </w:r>
            <w:r w:rsidR="00014740">
              <w:rPr>
                <w:noProof/>
                <w:webHidden/>
              </w:rPr>
              <w:instrText xml:space="preserve"> PAGEREF _Toc83838831 \h </w:instrText>
            </w:r>
            <w:r w:rsidR="00014740">
              <w:rPr>
                <w:noProof/>
                <w:webHidden/>
              </w:rPr>
            </w:r>
            <w:r w:rsidR="00014740">
              <w:rPr>
                <w:noProof/>
                <w:webHidden/>
              </w:rPr>
              <w:fldChar w:fldCharType="separate"/>
            </w:r>
            <w:r w:rsidR="00014740">
              <w:rPr>
                <w:noProof/>
                <w:webHidden/>
              </w:rPr>
              <w:t>50</w:t>
            </w:r>
            <w:r w:rsidR="00014740">
              <w:rPr>
                <w:noProof/>
                <w:webHidden/>
              </w:rPr>
              <w:fldChar w:fldCharType="end"/>
            </w:r>
          </w:hyperlink>
        </w:p>
        <w:p w14:paraId="24CE499E" w14:textId="2D62B91B" w:rsidR="00014740" w:rsidRDefault="00CF194D">
          <w:pPr>
            <w:pStyle w:val="TDC2"/>
            <w:rPr>
              <w:rFonts w:asciiTheme="minorHAnsi" w:eastAsiaTheme="minorEastAsia" w:hAnsiTheme="minorHAnsi" w:cstheme="minorBidi"/>
              <w:b w:val="0"/>
              <w:noProof/>
              <w:sz w:val="22"/>
              <w:szCs w:val="22"/>
            </w:rPr>
          </w:pPr>
          <w:hyperlink w:anchor="_Toc83838832" w:history="1">
            <w:r w:rsidR="00014740" w:rsidRPr="00EA1017">
              <w:rPr>
                <w:rStyle w:val="Hipervnculo"/>
                <w:noProof/>
              </w:rPr>
              <w:t>3.9</w:t>
            </w:r>
            <w:r w:rsidR="00014740">
              <w:rPr>
                <w:rFonts w:asciiTheme="minorHAnsi" w:eastAsiaTheme="minorEastAsia" w:hAnsiTheme="minorHAnsi" w:cstheme="minorBidi"/>
                <w:b w:val="0"/>
                <w:noProof/>
                <w:sz w:val="22"/>
                <w:szCs w:val="22"/>
              </w:rPr>
              <w:tab/>
            </w:r>
            <w:r w:rsidR="00014740" w:rsidRPr="00EA1017">
              <w:rPr>
                <w:rStyle w:val="Hipervnculo"/>
                <w:noProof/>
              </w:rPr>
              <w:t>SERVICIO REST DE CATÁLOGOS.</w:t>
            </w:r>
            <w:r w:rsidR="00014740">
              <w:rPr>
                <w:noProof/>
                <w:webHidden/>
              </w:rPr>
              <w:tab/>
            </w:r>
            <w:r w:rsidR="00014740">
              <w:rPr>
                <w:noProof/>
                <w:webHidden/>
              </w:rPr>
              <w:fldChar w:fldCharType="begin"/>
            </w:r>
            <w:r w:rsidR="00014740">
              <w:rPr>
                <w:noProof/>
                <w:webHidden/>
              </w:rPr>
              <w:instrText xml:space="preserve"> PAGEREF _Toc83838832 \h </w:instrText>
            </w:r>
            <w:r w:rsidR="00014740">
              <w:rPr>
                <w:noProof/>
                <w:webHidden/>
              </w:rPr>
            </w:r>
            <w:r w:rsidR="00014740">
              <w:rPr>
                <w:noProof/>
                <w:webHidden/>
              </w:rPr>
              <w:fldChar w:fldCharType="separate"/>
            </w:r>
            <w:r w:rsidR="00014740">
              <w:rPr>
                <w:noProof/>
                <w:webHidden/>
              </w:rPr>
              <w:t>51</w:t>
            </w:r>
            <w:r w:rsidR="00014740">
              <w:rPr>
                <w:noProof/>
                <w:webHidden/>
              </w:rPr>
              <w:fldChar w:fldCharType="end"/>
            </w:r>
          </w:hyperlink>
        </w:p>
        <w:p w14:paraId="18EB0665" w14:textId="0F1E0AF0"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33" w:history="1">
            <w:r w:rsidR="00014740" w:rsidRPr="00EA1017">
              <w:rPr>
                <w:rStyle w:val="Hipervnculo"/>
                <w:noProof/>
              </w:rPr>
              <w:t>3.9.1</w:t>
            </w:r>
            <w:r w:rsidR="00014740">
              <w:rPr>
                <w:rFonts w:asciiTheme="minorHAnsi" w:eastAsiaTheme="minorEastAsia" w:hAnsiTheme="minorHAnsi" w:cstheme="minorBidi"/>
                <w:noProof/>
                <w:sz w:val="22"/>
                <w:szCs w:val="22"/>
              </w:rPr>
              <w:tab/>
            </w:r>
            <w:r w:rsidR="00014740" w:rsidRPr="00EA1017">
              <w:rPr>
                <w:rStyle w:val="Hipervnculo"/>
                <w:noProof/>
              </w:rPr>
              <w:t>Alcance de funcionalidades del servicio contra casos de uso.</w:t>
            </w:r>
            <w:r w:rsidR="00014740">
              <w:rPr>
                <w:noProof/>
                <w:webHidden/>
              </w:rPr>
              <w:tab/>
            </w:r>
            <w:r w:rsidR="00014740">
              <w:rPr>
                <w:noProof/>
                <w:webHidden/>
              </w:rPr>
              <w:fldChar w:fldCharType="begin"/>
            </w:r>
            <w:r w:rsidR="00014740">
              <w:rPr>
                <w:noProof/>
                <w:webHidden/>
              </w:rPr>
              <w:instrText xml:space="preserve"> PAGEREF _Toc83838833 \h </w:instrText>
            </w:r>
            <w:r w:rsidR="00014740">
              <w:rPr>
                <w:noProof/>
                <w:webHidden/>
              </w:rPr>
            </w:r>
            <w:r w:rsidR="00014740">
              <w:rPr>
                <w:noProof/>
                <w:webHidden/>
              </w:rPr>
              <w:fldChar w:fldCharType="separate"/>
            </w:r>
            <w:r w:rsidR="00014740">
              <w:rPr>
                <w:noProof/>
                <w:webHidden/>
              </w:rPr>
              <w:t>51</w:t>
            </w:r>
            <w:r w:rsidR="00014740">
              <w:rPr>
                <w:noProof/>
                <w:webHidden/>
              </w:rPr>
              <w:fldChar w:fldCharType="end"/>
            </w:r>
          </w:hyperlink>
        </w:p>
        <w:p w14:paraId="0B611BEC" w14:textId="7F08ADEF"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34" w:history="1">
            <w:r w:rsidR="00014740" w:rsidRPr="00EA1017">
              <w:rPr>
                <w:rStyle w:val="Hipervnculo"/>
                <w:noProof/>
              </w:rPr>
              <w:t>3.9.2</w:t>
            </w:r>
            <w:r w:rsidR="00014740">
              <w:rPr>
                <w:rFonts w:asciiTheme="minorHAnsi" w:eastAsiaTheme="minorEastAsia" w:hAnsiTheme="minorHAnsi" w:cstheme="minorBidi"/>
                <w:noProof/>
                <w:sz w:val="22"/>
                <w:szCs w:val="22"/>
              </w:rPr>
              <w:tab/>
            </w:r>
            <w:r w:rsidR="00014740" w:rsidRPr="00EA1017">
              <w:rPr>
                <w:rStyle w:val="Hipervnculo"/>
                <w:noProof/>
              </w:rPr>
              <w:t>Diseño de acciones y métodos del Servicio REST Catálogos.</w:t>
            </w:r>
            <w:r w:rsidR="00014740">
              <w:rPr>
                <w:noProof/>
                <w:webHidden/>
              </w:rPr>
              <w:tab/>
            </w:r>
            <w:r w:rsidR="00014740">
              <w:rPr>
                <w:noProof/>
                <w:webHidden/>
              </w:rPr>
              <w:fldChar w:fldCharType="begin"/>
            </w:r>
            <w:r w:rsidR="00014740">
              <w:rPr>
                <w:noProof/>
                <w:webHidden/>
              </w:rPr>
              <w:instrText xml:space="preserve"> PAGEREF _Toc83838834 \h </w:instrText>
            </w:r>
            <w:r w:rsidR="00014740">
              <w:rPr>
                <w:noProof/>
                <w:webHidden/>
              </w:rPr>
            </w:r>
            <w:r w:rsidR="00014740">
              <w:rPr>
                <w:noProof/>
                <w:webHidden/>
              </w:rPr>
              <w:fldChar w:fldCharType="separate"/>
            </w:r>
            <w:r w:rsidR="00014740">
              <w:rPr>
                <w:noProof/>
                <w:webHidden/>
              </w:rPr>
              <w:t>52</w:t>
            </w:r>
            <w:r w:rsidR="00014740">
              <w:rPr>
                <w:noProof/>
                <w:webHidden/>
              </w:rPr>
              <w:fldChar w:fldCharType="end"/>
            </w:r>
          </w:hyperlink>
        </w:p>
        <w:p w14:paraId="2778EE4C" w14:textId="65A3105F"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35" w:history="1">
            <w:r w:rsidR="00014740" w:rsidRPr="00EA1017">
              <w:rPr>
                <w:rStyle w:val="Hipervnculo"/>
                <w:noProof/>
              </w:rPr>
              <w:t>3.9.3</w:t>
            </w:r>
            <w:r w:rsidR="00014740">
              <w:rPr>
                <w:rFonts w:asciiTheme="minorHAnsi" w:eastAsiaTheme="minorEastAsia" w:hAnsiTheme="minorHAnsi" w:cstheme="minorBidi"/>
                <w:noProof/>
                <w:sz w:val="22"/>
                <w:szCs w:val="22"/>
              </w:rPr>
              <w:tab/>
            </w:r>
            <w:r w:rsidR="00014740" w:rsidRPr="00EA1017">
              <w:rPr>
                <w:rStyle w:val="Hipervnculo"/>
                <w:noProof/>
              </w:rPr>
              <w:t>Descripción de endpoints del Servicio de Catálogos.</w:t>
            </w:r>
            <w:r w:rsidR="00014740">
              <w:rPr>
                <w:noProof/>
                <w:webHidden/>
              </w:rPr>
              <w:tab/>
            </w:r>
            <w:r w:rsidR="00014740">
              <w:rPr>
                <w:noProof/>
                <w:webHidden/>
              </w:rPr>
              <w:fldChar w:fldCharType="begin"/>
            </w:r>
            <w:r w:rsidR="00014740">
              <w:rPr>
                <w:noProof/>
                <w:webHidden/>
              </w:rPr>
              <w:instrText xml:space="preserve"> PAGEREF _Toc83838835 \h </w:instrText>
            </w:r>
            <w:r w:rsidR="00014740">
              <w:rPr>
                <w:noProof/>
                <w:webHidden/>
              </w:rPr>
            </w:r>
            <w:r w:rsidR="00014740">
              <w:rPr>
                <w:noProof/>
                <w:webHidden/>
              </w:rPr>
              <w:fldChar w:fldCharType="separate"/>
            </w:r>
            <w:r w:rsidR="00014740">
              <w:rPr>
                <w:noProof/>
                <w:webHidden/>
              </w:rPr>
              <w:t>53</w:t>
            </w:r>
            <w:r w:rsidR="00014740">
              <w:rPr>
                <w:noProof/>
                <w:webHidden/>
              </w:rPr>
              <w:fldChar w:fldCharType="end"/>
            </w:r>
          </w:hyperlink>
        </w:p>
        <w:p w14:paraId="655AB0F9" w14:textId="4D6CBEC7" w:rsidR="00014740" w:rsidRDefault="00CF194D">
          <w:pPr>
            <w:pStyle w:val="TDC2"/>
            <w:rPr>
              <w:rFonts w:asciiTheme="minorHAnsi" w:eastAsiaTheme="minorEastAsia" w:hAnsiTheme="minorHAnsi" w:cstheme="minorBidi"/>
              <w:b w:val="0"/>
              <w:noProof/>
              <w:sz w:val="22"/>
              <w:szCs w:val="22"/>
            </w:rPr>
          </w:pPr>
          <w:hyperlink w:anchor="_Toc83838836" w:history="1">
            <w:r w:rsidR="00014740" w:rsidRPr="00EA1017">
              <w:rPr>
                <w:rStyle w:val="Hipervnculo"/>
                <w:noProof/>
              </w:rPr>
              <w:t>3.10</w:t>
            </w:r>
            <w:r w:rsidR="00014740">
              <w:rPr>
                <w:rFonts w:asciiTheme="minorHAnsi" w:eastAsiaTheme="minorEastAsia" w:hAnsiTheme="minorHAnsi" w:cstheme="minorBidi"/>
                <w:b w:val="0"/>
                <w:noProof/>
                <w:sz w:val="22"/>
                <w:szCs w:val="22"/>
              </w:rPr>
              <w:tab/>
            </w:r>
            <w:r w:rsidR="00014740" w:rsidRPr="00EA1017">
              <w:rPr>
                <w:rStyle w:val="Hipervnculo"/>
                <w:noProof/>
              </w:rPr>
              <w:t>SERVICIO REST DE PARTICIPACIONES</w:t>
            </w:r>
            <w:r w:rsidR="00014740">
              <w:rPr>
                <w:noProof/>
                <w:webHidden/>
              </w:rPr>
              <w:tab/>
            </w:r>
            <w:r w:rsidR="00014740">
              <w:rPr>
                <w:noProof/>
                <w:webHidden/>
              </w:rPr>
              <w:fldChar w:fldCharType="begin"/>
            </w:r>
            <w:r w:rsidR="00014740">
              <w:rPr>
                <w:noProof/>
                <w:webHidden/>
              </w:rPr>
              <w:instrText xml:space="preserve"> PAGEREF _Toc83838836 \h </w:instrText>
            </w:r>
            <w:r w:rsidR="00014740">
              <w:rPr>
                <w:noProof/>
                <w:webHidden/>
              </w:rPr>
            </w:r>
            <w:r w:rsidR="00014740">
              <w:rPr>
                <w:noProof/>
                <w:webHidden/>
              </w:rPr>
              <w:fldChar w:fldCharType="separate"/>
            </w:r>
            <w:r w:rsidR="00014740">
              <w:rPr>
                <w:noProof/>
                <w:webHidden/>
              </w:rPr>
              <w:t>54</w:t>
            </w:r>
            <w:r w:rsidR="00014740">
              <w:rPr>
                <w:noProof/>
                <w:webHidden/>
              </w:rPr>
              <w:fldChar w:fldCharType="end"/>
            </w:r>
          </w:hyperlink>
        </w:p>
        <w:p w14:paraId="634438B7" w14:textId="2FEC01C1" w:rsidR="00014740" w:rsidRDefault="00CF194D">
          <w:pPr>
            <w:pStyle w:val="TDC3"/>
            <w:tabs>
              <w:tab w:val="left" w:pos="1540"/>
              <w:tab w:val="right" w:leader="dot" w:pos="9111"/>
            </w:tabs>
            <w:rPr>
              <w:rFonts w:asciiTheme="minorHAnsi" w:eastAsiaTheme="minorEastAsia" w:hAnsiTheme="minorHAnsi" w:cstheme="minorBidi"/>
              <w:noProof/>
              <w:sz w:val="22"/>
              <w:szCs w:val="22"/>
            </w:rPr>
          </w:pPr>
          <w:hyperlink w:anchor="_Toc83838837" w:history="1">
            <w:r w:rsidR="00014740" w:rsidRPr="00EA1017">
              <w:rPr>
                <w:rStyle w:val="Hipervnculo"/>
                <w:noProof/>
              </w:rPr>
              <w:t>3.10.1</w:t>
            </w:r>
            <w:r w:rsidR="00014740">
              <w:rPr>
                <w:rFonts w:asciiTheme="minorHAnsi" w:eastAsiaTheme="minorEastAsia" w:hAnsiTheme="minorHAnsi" w:cstheme="minorBidi"/>
                <w:noProof/>
                <w:sz w:val="22"/>
                <w:szCs w:val="22"/>
              </w:rPr>
              <w:tab/>
            </w:r>
            <w:r w:rsidR="00014740" w:rsidRPr="00EA1017">
              <w:rPr>
                <w:rStyle w:val="Hipervnculo"/>
                <w:noProof/>
              </w:rPr>
              <w:t>Alcance de funcionalidades contra casos de uso.</w:t>
            </w:r>
            <w:r w:rsidR="00014740">
              <w:rPr>
                <w:noProof/>
                <w:webHidden/>
              </w:rPr>
              <w:tab/>
            </w:r>
            <w:r w:rsidR="00014740">
              <w:rPr>
                <w:noProof/>
                <w:webHidden/>
              </w:rPr>
              <w:fldChar w:fldCharType="begin"/>
            </w:r>
            <w:r w:rsidR="00014740">
              <w:rPr>
                <w:noProof/>
                <w:webHidden/>
              </w:rPr>
              <w:instrText xml:space="preserve"> PAGEREF _Toc83838837 \h </w:instrText>
            </w:r>
            <w:r w:rsidR="00014740">
              <w:rPr>
                <w:noProof/>
                <w:webHidden/>
              </w:rPr>
            </w:r>
            <w:r w:rsidR="00014740">
              <w:rPr>
                <w:noProof/>
                <w:webHidden/>
              </w:rPr>
              <w:fldChar w:fldCharType="separate"/>
            </w:r>
            <w:r w:rsidR="00014740">
              <w:rPr>
                <w:noProof/>
                <w:webHidden/>
              </w:rPr>
              <w:t>54</w:t>
            </w:r>
            <w:r w:rsidR="00014740">
              <w:rPr>
                <w:noProof/>
                <w:webHidden/>
              </w:rPr>
              <w:fldChar w:fldCharType="end"/>
            </w:r>
          </w:hyperlink>
        </w:p>
        <w:p w14:paraId="4B40B2C6" w14:textId="431A7184" w:rsidR="00014740" w:rsidRDefault="00CF194D">
          <w:pPr>
            <w:pStyle w:val="TDC3"/>
            <w:tabs>
              <w:tab w:val="left" w:pos="1540"/>
              <w:tab w:val="right" w:leader="dot" w:pos="9111"/>
            </w:tabs>
            <w:rPr>
              <w:rFonts w:asciiTheme="minorHAnsi" w:eastAsiaTheme="minorEastAsia" w:hAnsiTheme="minorHAnsi" w:cstheme="minorBidi"/>
              <w:noProof/>
              <w:sz w:val="22"/>
              <w:szCs w:val="22"/>
            </w:rPr>
          </w:pPr>
          <w:hyperlink w:anchor="_Toc83838838" w:history="1">
            <w:r w:rsidR="00014740" w:rsidRPr="00EA1017">
              <w:rPr>
                <w:rStyle w:val="Hipervnculo"/>
                <w:noProof/>
              </w:rPr>
              <w:t>3.10.2</w:t>
            </w:r>
            <w:r w:rsidR="00014740">
              <w:rPr>
                <w:rFonts w:asciiTheme="minorHAnsi" w:eastAsiaTheme="minorEastAsia" w:hAnsiTheme="minorHAnsi" w:cstheme="minorBidi"/>
                <w:noProof/>
                <w:sz w:val="22"/>
                <w:szCs w:val="22"/>
              </w:rPr>
              <w:tab/>
            </w:r>
            <w:r w:rsidR="00014740" w:rsidRPr="00EA1017">
              <w:rPr>
                <w:rStyle w:val="Hipervnculo"/>
                <w:noProof/>
              </w:rPr>
              <w:t>Diseño de acciones y métodos del Servicio REST de Participaciones.</w:t>
            </w:r>
            <w:r w:rsidR="00014740">
              <w:rPr>
                <w:noProof/>
                <w:webHidden/>
              </w:rPr>
              <w:tab/>
            </w:r>
            <w:r w:rsidR="00014740">
              <w:rPr>
                <w:noProof/>
                <w:webHidden/>
              </w:rPr>
              <w:fldChar w:fldCharType="begin"/>
            </w:r>
            <w:r w:rsidR="00014740">
              <w:rPr>
                <w:noProof/>
                <w:webHidden/>
              </w:rPr>
              <w:instrText xml:space="preserve"> PAGEREF _Toc83838838 \h </w:instrText>
            </w:r>
            <w:r w:rsidR="00014740">
              <w:rPr>
                <w:noProof/>
                <w:webHidden/>
              </w:rPr>
            </w:r>
            <w:r w:rsidR="00014740">
              <w:rPr>
                <w:noProof/>
                <w:webHidden/>
              </w:rPr>
              <w:fldChar w:fldCharType="separate"/>
            </w:r>
            <w:r w:rsidR="00014740">
              <w:rPr>
                <w:noProof/>
                <w:webHidden/>
              </w:rPr>
              <w:t>55</w:t>
            </w:r>
            <w:r w:rsidR="00014740">
              <w:rPr>
                <w:noProof/>
                <w:webHidden/>
              </w:rPr>
              <w:fldChar w:fldCharType="end"/>
            </w:r>
          </w:hyperlink>
        </w:p>
        <w:p w14:paraId="0C173E29" w14:textId="2B30E883" w:rsidR="00014740" w:rsidRDefault="00CF194D">
          <w:pPr>
            <w:pStyle w:val="TDC3"/>
            <w:tabs>
              <w:tab w:val="left" w:pos="1540"/>
              <w:tab w:val="right" w:leader="dot" w:pos="9111"/>
            </w:tabs>
            <w:rPr>
              <w:rFonts w:asciiTheme="minorHAnsi" w:eastAsiaTheme="minorEastAsia" w:hAnsiTheme="minorHAnsi" w:cstheme="minorBidi"/>
              <w:noProof/>
              <w:sz w:val="22"/>
              <w:szCs w:val="22"/>
            </w:rPr>
          </w:pPr>
          <w:hyperlink w:anchor="_Toc83838843" w:history="1">
            <w:r w:rsidR="00014740" w:rsidRPr="00EA1017">
              <w:rPr>
                <w:rStyle w:val="Hipervnculo"/>
                <w:b/>
                <w:noProof/>
              </w:rPr>
              <w:t>3.10.3</w:t>
            </w:r>
            <w:r w:rsidR="00014740">
              <w:rPr>
                <w:rFonts w:asciiTheme="minorHAnsi" w:eastAsiaTheme="minorEastAsia" w:hAnsiTheme="minorHAnsi" w:cstheme="minorBidi"/>
                <w:noProof/>
                <w:sz w:val="22"/>
                <w:szCs w:val="22"/>
              </w:rPr>
              <w:tab/>
            </w:r>
            <w:r w:rsidR="00014740" w:rsidRPr="00EA1017">
              <w:rPr>
                <w:rStyle w:val="Hipervnculo"/>
                <w:noProof/>
              </w:rPr>
              <w:t>Descripción de endpoints del Servicio de Participaciones.</w:t>
            </w:r>
            <w:r w:rsidR="00014740">
              <w:rPr>
                <w:noProof/>
                <w:webHidden/>
              </w:rPr>
              <w:tab/>
            </w:r>
            <w:r w:rsidR="00014740">
              <w:rPr>
                <w:noProof/>
                <w:webHidden/>
              </w:rPr>
              <w:fldChar w:fldCharType="begin"/>
            </w:r>
            <w:r w:rsidR="00014740">
              <w:rPr>
                <w:noProof/>
                <w:webHidden/>
              </w:rPr>
              <w:instrText xml:space="preserve"> PAGEREF _Toc83838843 \h </w:instrText>
            </w:r>
            <w:r w:rsidR="00014740">
              <w:rPr>
                <w:noProof/>
                <w:webHidden/>
              </w:rPr>
            </w:r>
            <w:r w:rsidR="00014740">
              <w:rPr>
                <w:noProof/>
                <w:webHidden/>
              </w:rPr>
              <w:fldChar w:fldCharType="separate"/>
            </w:r>
            <w:r w:rsidR="00014740">
              <w:rPr>
                <w:noProof/>
                <w:webHidden/>
              </w:rPr>
              <w:t>56</w:t>
            </w:r>
            <w:r w:rsidR="00014740">
              <w:rPr>
                <w:noProof/>
                <w:webHidden/>
              </w:rPr>
              <w:fldChar w:fldCharType="end"/>
            </w:r>
          </w:hyperlink>
        </w:p>
        <w:p w14:paraId="72B85168" w14:textId="60445917" w:rsidR="00014740" w:rsidRDefault="00CF194D">
          <w:pPr>
            <w:pStyle w:val="TDC2"/>
            <w:rPr>
              <w:rFonts w:asciiTheme="minorHAnsi" w:eastAsiaTheme="minorEastAsia" w:hAnsiTheme="minorHAnsi" w:cstheme="minorBidi"/>
              <w:b w:val="0"/>
              <w:noProof/>
              <w:sz w:val="22"/>
              <w:szCs w:val="22"/>
            </w:rPr>
          </w:pPr>
          <w:hyperlink w:anchor="_Toc83838844" w:history="1">
            <w:r w:rsidR="00014740" w:rsidRPr="00EA1017">
              <w:rPr>
                <w:rStyle w:val="Hipervnculo"/>
                <w:noProof/>
              </w:rPr>
              <w:t>3.11</w:t>
            </w:r>
            <w:r w:rsidR="00014740">
              <w:rPr>
                <w:rFonts w:asciiTheme="minorHAnsi" w:eastAsiaTheme="minorEastAsia" w:hAnsiTheme="minorHAnsi" w:cstheme="minorBidi"/>
                <w:b w:val="0"/>
                <w:noProof/>
                <w:sz w:val="22"/>
                <w:szCs w:val="22"/>
              </w:rPr>
              <w:tab/>
            </w:r>
            <w:r w:rsidR="00014740" w:rsidRPr="00EA1017">
              <w:rPr>
                <w:rStyle w:val="Hipervnculo"/>
                <w:noProof/>
              </w:rPr>
              <w:t>SERVICIO REST DE NOTIFICACIONES.</w:t>
            </w:r>
            <w:r w:rsidR="00014740">
              <w:rPr>
                <w:noProof/>
                <w:webHidden/>
              </w:rPr>
              <w:tab/>
            </w:r>
            <w:r w:rsidR="00014740">
              <w:rPr>
                <w:noProof/>
                <w:webHidden/>
              </w:rPr>
              <w:fldChar w:fldCharType="begin"/>
            </w:r>
            <w:r w:rsidR="00014740">
              <w:rPr>
                <w:noProof/>
                <w:webHidden/>
              </w:rPr>
              <w:instrText xml:space="preserve"> PAGEREF _Toc83838844 \h </w:instrText>
            </w:r>
            <w:r w:rsidR="00014740">
              <w:rPr>
                <w:noProof/>
                <w:webHidden/>
              </w:rPr>
            </w:r>
            <w:r w:rsidR="00014740">
              <w:rPr>
                <w:noProof/>
                <w:webHidden/>
              </w:rPr>
              <w:fldChar w:fldCharType="separate"/>
            </w:r>
            <w:r w:rsidR="00014740">
              <w:rPr>
                <w:noProof/>
                <w:webHidden/>
              </w:rPr>
              <w:t>57</w:t>
            </w:r>
            <w:r w:rsidR="00014740">
              <w:rPr>
                <w:noProof/>
                <w:webHidden/>
              </w:rPr>
              <w:fldChar w:fldCharType="end"/>
            </w:r>
          </w:hyperlink>
        </w:p>
        <w:p w14:paraId="2417EA8F" w14:textId="38FB1C05" w:rsidR="00014740" w:rsidRDefault="00CF194D">
          <w:pPr>
            <w:pStyle w:val="TDC1"/>
            <w:tabs>
              <w:tab w:val="left" w:pos="440"/>
              <w:tab w:val="right" w:leader="dot" w:pos="9111"/>
            </w:tabs>
            <w:rPr>
              <w:rFonts w:asciiTheme="minorHAnsi" w:eastAsiaTheme="minorEastAsia" w:hAnsiTheme="minorHAnsi" w:cstheme="minorBidi"/>
              <w:b w:val="0"/>
              <w:noProof/>
              <w:sz w:val="22"/>
              <w:szCs w:val="22"/>
            </w:rPr>
          </w:pPr>
          <w:hyperlink w:anchor="_Toc83838845" w:history="1">
            <w:r w:rsidR="00014740" w:rsidRPr="00EA1017">
              <w:rPr>
                <w:rStyle w:val="Hipervnculo"/>
                <w:noProof/>
              </w:rPr>
              <w:t>4</w:t>
            </w:r>
            <w:r w:rsidR="00014740">
              <w:rPr>
                <w:rFonts w:asciiTheme="minorHAnsi" w:eastAsiaTheme="minorEastAsia" w:hAnsiTheme="minorHAnsi" w:cstheme="minorBidi"/>
                <w:b w:val="0"/>
                <w:noProof/>
                <w:sz w:val="22"/>
                <w:szCs w:val="22"/>
              </w:rPr>
              <w:tab/>
            </w:r>
            <w:r w:rsidR="00014740" w:rsidRPr="00EA1017">
              <w:rPr>
                <w:rStyle w:val="Hipervnculo"/>
                <w:noProof/>
              </w:rPr>
              <w:t>ANÁLISIS Y DISEÑO DE LA INTERFAZ DE USUARIO</w:t>
            </w:r>
            <w:r w:rsidR="00014740">
              <w:rPr>
                <w:noProof/>
                <w:webHidden/>
              </w:rPr>
              <w:tab/>
            </w:r>
            <w:r w:rsidR="00014740">
              <w:rPr>
                <w:noProof/>
                <w:webHidden/>
              </w:rPr>
              <w:fldChar w:fldCharType="begin"/>
            </w:r>
            <w:r w:rsidR="00014740">
              <w:rPr>
                <w:noProof/>
                <w:webHidden/>
              </w:rPr>
              <w:instrText xml:space="preserve"> PAGEREF _Toc83838845 \h </w:instrText>
            </w:r>
            <w:r w:rsidR="00014740">
              <w:rPr>
                <w:noProof/>
                <w:webHidden/>
              </w:rPr>
            </w:r>
            <w:r w:rsidR="00014740">
              <w:rPr>
                <w:noProof/>
                <w:webHidden/>
              </w:rPr>
              <w:fldChar w:fldCharType="separate"/>
            </w:r>
            <w:r w:rsidR="00014740">
              <w:rPr>
                <w:noProof/>
                <w:webHidden/>
              </w:rPr>
              <w:t>58</w:t>
            </w:r>
            <w:r w:rsidR="00014740">
              <w:rPr>
                <w:noProof/>
                <w:webHidden/>
              </w:rPr>
              <w:fldChar w:fldCharType="end"/>
            </w:r>
          </w:hyperlink>
        </w:p>
        <w:p w14:paraId="448E3974" w14:textId="40DC078A" w:rsidR="00014740" w:rsidRDefault="00CF194D">
          <w:pPr>
            <w:pStyle w:val="TDC2"/>
            <w:rPr>
              <w:rFonts w:asciiTheme="minorHAnsi" w:eastAsiaTheme="minorEastAsia" w:hAnsiTheme="minorHAnsi" w:cstheme="minorBidi"/>
              <w:b w:val="0"/>
              <w:noProof/>
              <w:sz w:val="22"/>
              <w:szCs w:val="22"/>
            </w:rPr>
          </w:pPr>
          <w:hyperlink w:anchor="_Toc83838846" w:history="1">
            <w:r w:rsidR="00014740" w:rsidRPr="00EA1017">
              <w:rPr>
                <w:rStyle w:val="Hipervnculo"/>
                <w:noProof/>
              </w:rPr>
              <w:t>4.1</w:t>
            </w:r>
            <w:r w:rsidR="00014740">
              <w:rPr>
                <w:rFonts w:asciiTheme="minorHAnsi" w:eastAsiaTheme="minorEastAsia" w:hAnsiTheme="minorHAnsi" w:cstheme="minorBidi"/>
                <w:b w:val="0"/>
                <w:noProof/>
                <w:sz w:val="22"/>
                <w:szCs w:val="22"/>
              </w:rPr>
              <w:tab/>
            </w:r>
            <w:r w:rsidR="00014740" w:rsidRPr="00EA1017">
              <w:rPr>
                <w:rStyle w:val="Hipervnculo"/>
                <w:noProof/>
              </w:rPr>
              <w:t>ELECCIÓN DE TECNOLOGÍA PARA INTERFAZ GRÁFICA.</w:t>
            </w:r>
            <w:r w:rsidR="00014740">
              <w:rPr>
                <w:noProof/>
                <w:webHidden/>
              </w:rPr>
              <w:tab/>
            </w:r>
            <w:r w:rsidR="00014740">
              <w:rPr>
                <w:noProof/>
                <w:webHidden/>
              </w:rPr>
              <w:fldChar w:fldCharType="begin"/>
            </w:r>
            <w:r w:rsidR="00014740">
              <w:rPr>
                <w:noProof/>
                <w:webHidden/>
              </w:rPr>
              <w:instrText xml:space="preserve"> PAGEREF _Toc83838846 \h </w:instrText>
            </w:r>
            <w:r w:rsidR="00014740">
              <w:rPr>
                <w:noProof/>
                <w:webHidden/>
              </w:rPr>
            </w:r>
            <w:r w:rsidR="00014740">
              <w:rPr>
                <w:noProof/>
                <w:webHidden/>
              </w:rPr>
              <w:fldChar w:fldCharType="separate"/>
            </w:r>
            <w:r w:rsidR="00014740">
              <w:rPr>
                <w:noProof/>
                <w:webHidden/>
              </w:rPr>
              <w:t>58</w:t>
            </w:r>
            <w:r w:rsidR="00014740">
              <w:rPr>
                <w:noProof/>
                <w:webHidden/>
              </w:rPr>
              <w:fldChar w:fldCharType="end"/>
            </w:r>
          </w:hyperlink>
        </w:p>
        <w:p w14:paraId="1F3EF840" w14:textId="0AEF4F7F" w:rsidR="00014740" w:rsidRDefault="00CF194D">
          <w:pPr>
            <w:pStyle w:val="TDC2"/>
            <w:rPr>
              <w:rFonts w:asciiTheme="minorHAnsi" w:eastAsiaTheme="minorEastAsia" w:hAnsiTheme="minorHAnsi" w:cstheme="minorBidi"/>
              <w:b w:val="0"/>
              <w:noProof/>
              <w:sz w:val="22"/>
              <w:szCs w:val="22"/>
            </w:rPr>
          </w:pPr>
          <w:hyperlink w:anchor="_Toc83838847" w:history="1">
            <w:r w:rsidR="00014740" w:rsidRPr="00EA1017">
              <w:rPr>
                <w:rStyle w:val="Hipervnculo"/>
                <w:noProof/>
              </w:rPr>
              <w:t>4.2</w:t>
            </w:r>
            <w:r w:rsidR="00014740">
              <w:rPr>
                <w:rFonts w:asciiTheme="minorHAnsi" w:eastAsiaTheme="minorEastAsia" w:hAnsiTheme="minorHAnsi" w:cstheme="minorBidi"/>
                <w:b w:val="0"/>
                <w:noProof/>
                <w:sz w:val="22"/>
                <w:szCs w:val="22"/>
              </w:rPr>
              <w:tab/>
            </w:r>
            <w:r w:rsidR="00014740" w:rsidRPr="00EA1017">
              <w:rPr>
                <w:rStyle w:val="Hipervnculo"/>
                <w:noProof/>
              </w:rPr>
              <w:t>WIREFRAMEs de la interfaz para los servicios identificados.</w:t>
            </w:r>
            <w:r w:rsidR="00014740">
              <w:rPr>
                <w:noProof/>
                <w:webHidden/>
              </w:rPr>
              <w:tab/>
            </w:r>
            <w:r w:rsidR="00014740">
              <w:rPr>
                <w:noProof/>
                <w:webHidden/>
              </w:rPr>
              <w:fldChar w:fldCharType="begin"/>
            </w:r>
            <w:r w:rsidR="00014740">
              <w:rPr>
                <w:noProof/>
                <w:webHidden/>
              </w:rPr>
              <w:instrText xml:space="preserve"> PAGEREF _Toc83838847 \h </w:instrText>
            </w:r>
            <w:r w:rsidR="00014740">
              <w:rPr>
                <w:noProof/>
                <w:webHidden/>
              </w:rPr>
            </w:r>
            <w:r w:rsidR="00014740">
              <w:rPr>
                <w:noProof/>
                <w:webHidden/>
              </w:rPr>
              <w:fldChar w:fldCharType="separate"/>
            </w:r>
            <w:r w:rsidR="00014740">
              <w:rPr>
                <w:noProof/>
                <w:webHidden/>
              </w:rPr>
              <w:t>59</w:t>
            </w:r>
            <w:r w:rsidR="00014740">
              <w:rPr>
                <w:noProof/>
                <w:webHidden/>
              </w:rPr>
              <w:fldChar w:fldCharType="end"/>
            </w:r>
          </w:hyperlink>
        </w:p>
        <w:p w14:paraId="4DC6724F" w14:textId="52E38BCA" w:rsidR="00014740" w:rsidRDefault="00CF194D">
          <w:pPr>
            <w:pStyle w:val="TDC2"/>
            <w:rPr>
              <w:rFonts w:asciiTheme="minorHAnsi" w:eastAsiaTheme="minorEastAsia" w:hAnsiTheme="minorHAnsi" w:cstheme="minorBidi"/>
              <w:b w:val="0"/>
              <w:noProof/>
              <w:sz w:val="22"/>
              <w:szCs w:val="22"/>
            </w:rPr>
          </w:pPr>
          <w:hyperlink w:anchor="_Toc83838848" w:history="1">
            <w:r w:rsidR="00014740" w:rsidRPr="00EA1017">
              <w:rPr>
                <w:rStyle w:val="Hipervnculo"/>
                <w:noProof/>
              </w:rPr>
              <w:t>4.3</w:t>
            </w:r>
            <w:r w:rsidR="00014740">
              <w:rPr>
                <w:rFonts w:asciiTheme="minorHAnsi" w:eastAsiaTheme="minorEastAsia" w:hAnsiTheme="minorHAnsi" w:cstheme="minorBidi"/>
                <w:b w:val="0"/>
                <w:noProof/>
                <w:sz w:val="22"/>
                <w:szCs w:val="22"/>
              </w:rPr>
              <w:tab/>
            </w:r>
            <w:r w:rsidR="00014740" w:rsidRPr="00EA1017">
              <w:rPr>
                <w:rStyle w:val="Hipervnculo"/>
                <w:noProof/>
              </w:rPr>
              <w:t>Wireframes y diseño.</w:t>
            </w:r>
            <w:r w:rsidR="00014740">
              <w:rPr>
                <w:noProof/>
                <w:webHidden/>
              </w:rPr>
              <w:tab/>
            </w:r>
            <w:r w:rsidR="00014740">
              <w:rPr>
                <w:noProof/>
                <w:webHidden/>
              </w:rPr>
              <w:fldChar w:fldCharType="begin"/>
            </w:r>
            <w:r w:rsidR="00014740">
              <w:rPr>
                <w:noProof/>
                <w:webHidden/>
              </w:rPr>
              <w:instrText xml:space="preserve"> PAGEREF _Toc83838848 \h </w:instrText>
            </w:r>
            <w:r w:rsidR="00014740">
              <w:rPr>
                <w:noProof/>
                <w:webHidden/>
              </w:rPr>
            </w:r>
            <w:r w:rsidR="00014740">
              <w:rPr>
                <w:noProof/>
                <w:webHidden/>
              </w:rPr>
              <w:fldChar w:fldCharType="separate"/>
            </w:r>
            <w:r w:rsidR="00014740">
              <w:rPr>
                <w:noProof/>
                <w:webHidden/>
              </w:rPr>
              <w:t>60</w:t>
            </w:r>
            <w:r w:rsidR="00014740">
              <w:rPr>
                <w:noProof/>
                <w:webHidden/>
              </w:rPr>
              <w:fldChar w:fldCharType="end"/>
            </w:r>
          </w:hyperlink>
        </w:p>
        <w:p w14:paraId="511C3057" w14:textId="11874AC5"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49" w:history="1">
            <w:r w:rsidR="00014740" w:rsidRPr="00EA1017">
              <w:rPr>
                <w:rStyle w:val="Hipervnculo"/>
                <w:noProof/>
              </w:rPr>
              <w:t>4.3.1</w:t>
            </w:r>
            <w:r w:rsidR="00014740">
              <w:rPr>
                <w:rFonts w:asciiTheme="minorHAnsi" w:eastAsiaTheme="minorEastAsia" w:hAnsiTheme="minorHAnsi" w:cstheme="minorBidi"/>
                <w:noProof/>
                <w:sz w:val="22"/>
                <w:szCs w:val="22"/>
              </w:rPr>
              <w:tab/>
            </w:r>
            <w:r w:rsidR="00014740" w:rsidRPr="00EA1017">
              <w:rPr>
                <w:rStyle w:val="Hipervnculo"/>
                <w:noProof/>
              </w:rPr>
              <w:t>Wireframes diseño de Registro de usuario y acceso.</w:t>
            </w:r>
            <w:r w:rsidR="00014740">
              <w:rPr>
                <w:noProof/>
                <w:webHidden/>
              </w:rPr>
              <w:tab/>
            </w:r>
            <w:r w:rsidR="00014740">
              <w:rPr>
                <w:noProof/>
                <w:webHidden/>
              </w:rPr>
              <w:fldChar w:fldCharType="begin"/>
            </w:r>
            <w:r w:rsidR="00014740">
              <w:rPr>
                <w:noProof/>
                <w:webHidden/>
              </w:rPr>
              <w:instrText xml:space="preserve"> PAGEREF _Toc83838849 \h </w:instrText>
            </w:r>
            <w:r w:rsidR="00014740">
              <w:rPr>
                <w:noProof/>
                <w:webHidden/>
              </w:rPr>
            </w:r>
            <w:r w:rsidR="00014740">
              <w:rPr>
                <w:noProof/>
                <w:webHidden/>
              </w:rPr>
              <w:fldChar w:fldCharType="separate"/>
            </w:r>
            <w:r w:rsidR="00014740">
              <w:rPr>
                <w:noProof/>
                <w:webHidden/>
              </w:rPr>
              <w:t>60</w:t>
            </w:r>
            <w:r w:rsidR="00014740">
              <w:rPr>
                <w:noProof/>
                <w:webHidden/>
              </w:rPr>
              <w:fldChar w:fldCharType="end"/>
            </w:r>
          </w:hyperlink>
        </w:p>
        <w:p w14:paraId="41776C2C" w14:textId="0640D8F8"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50" w:history="1">
            <w:r w:rsidR="00014740" w:rsidRPr="00EA1017">
              <w:rPr>
                <w:rStyle w:val="Hipervnculo"/>
                <w:noProof/>
              </w:rPr>
              <w:t>4.3.2</w:t>
            </w:r>
            <w:r w:rsidR="00014740">
              <w:rPr>
                <w:rFonts w:asciiTheme="minorHAnsi" w:eastAsiaTheme="minorEastAsia" w:hAnsiTheme="minorHAnsi" w:cstheme="minorBidi"/>
                <w:noProof/>
                <w:sz w:val="22"/>
                <w:szCs w:val="22"/>
              </w:rPr>
              <w:tab/>
            </w:r>
            <w:r w:rsidR="00014740" w:rsidRPr="00EA1017">
              <w:rPr>
                <w:rStyle w:val="Hipervnculo"/>
                <w:noProof/>
              </w:rPr>
              <w:t>Wireframes diseño de Layout general.</w:t>
            </w:r>
            <w:r w:rsidR="00014740">
              <w:rPr>
                <w:noProof/>
                <w:webHidden/>
              </w:rPr>
              <w:tab/>
            </w:r>
            <w:r w:rsidR="00014740">
              <w:rPr>
                <w:noProof/>
                <w:webHidden/>
              </w:rPr>
              <w:fldChar w:fldCharType="begin"/>
            </w:r>
            <w:r w:rsidR="00014740">
              <w:rPr>
                <w:noProof/>
                <w:webHidden/>
              </w:rPr>
              <w:instrText xml:space="preserve"> PAGEREF _Toc83838850 \h </w:instrText>
            </w:r>
            <w:r w:rsidR="00014740">
              <w:rPr>
                <w:noProof/>
                <w:webHidden/>
              </w:rPr>
            </w:r>
            <w:r w:rsidR="00014740">
              <w:rPr>
                <w:noProof/>
                <w:webHidden/>
              </w:rPr>
              <w:fldChar w:fldCharType="separate"/>
            </w:r>
            <w:r w:rsidR="00014740">
              <w:rPr>
                <w:noProof/>
                <w:webHidden/>
              </w:rPr>
              <w:t>62</w:t>
            </w:r>
            <w:r w:rsidR="00014740">
              <w:rPr>
                <w:noProof/>
                <w:webHidden/>
              </w:rPr>
              <w:fldChar w:fldCharType="end"/>
            </w:r>
          </w:hyperlink>
        </w:p>
        <w:p w14:paraId="1D7DA369" w14:textId="5BA2374C"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51" w:history="1">
            <w:r w:rsidR="00014740" w:rsidRPr="00EA1017">
              <w:rPr>
                <w:rStyle w:val="Hipervnculo"/>
                <w:noProof/>
              </w:rPr>
              <w:t>4.3.3</w:t>
            </w:r>
            <w:r w:rsidR="00014740">
              <w:rPr>
                <w:rFonts w:asciiTheme="minorHAnsi" w:eastAsiaTheme="minorEastAsia" w:hAnsiTheme="minorHAnsi" w:cstheme="minorBidi"/>
                <w:noProof/>
                <w:sz w:val="22"/>
                <w:szCs w:val="22"/>
              </w:rPr>
              <w:tab/>
            </w:r>
            <w:r w:rsidR="00014740" w:rsidRPr="00EA1017">
              <w:rPr>
                <w:rStyle w:val="Hipervnculo"/>
                <w:noProof/>
              </w:rPr>
              <w:t>Wireframes diseño de CRUD convocatorias</w:t>
            </w:r>
            <w:r w:rsidR="00014740">
              <w:rPr>
                <w:noProof/>
                <w:webHidden/>
              </w:rPr>
              <w:tab/>
            </w:r>
            <w:r w:rsidR="00014740">
              <w:rPr>
                <w:noProof/>
                <w:webHidden/>
              </w:rPr>
              <w:fldChar w:fldCharType="begin"/>
            </w:r>
            <w:r w:rsidR="00014740">
              <w:rPr>
                <w:noProof/>
                <w:webHidden/>
              </w:rPr>
              <w:instrText xml:space="preserve"> PAGEREF _Toc83838851 \h </w:instrText>
            </w:r>
            <w:r w:rsidR="00014740">
              <w:rPr>
                <w:noProof/>
                <w:webHidden/>
              </w:rPr>
            </w:r>
            <w:r w:rsidR="00014740">
              <w:rPr>
                <w:noProof/>
                <w:webHidden/>
              </w:rPr>
              <w:fldChar w:fldCharType="separate"/>
            </w:r>
            <w:r w:rsidR="00014740">
              <w:rPr>
                <w:noProof/>
                <w:webHidden/>
              </w:rPr>
              <w:t>62</w:t>
            </w:r>
            <w:r w:rsidR="00014740">
              <w:rPr>
                <w:noProof/>
                <w:webHidden/>
              </w:rPr>
              <w:fldChar w:fldCharType="end"/>
            </w:r>
          </w:hyperlink>
        </w:p>
        <w:p w14:paraId="77F2BB4C" w14:textId="7E63E3D9"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52" w:history="1">
            <w:r w:rsidR="00014740" w:rsidRPr="00EA1017">
              <w:rPr>
                <w:rStyle w:val="Hipervnculo"/>
                <w:noProof/>
              </w:rPr>
              <w:t>4.3.4</w:t>
            </w:r>
            <w:r w:rsidR="00014740">
              <w:rPr>
                <w:rFonts w:asciiTheme="minorHAnsi" w:eastAsiaTheme="minorEastAsia" w:hAnsiTheme="minorHAnsi" w:cstheme="minorBidi"/>
                <w:noProof/>
                <w:sz w:val="22"/>
                <w:szCs w:val="22"/>
              </w:rPr>
              <w:tab/>
            </w:r>
            <w:r w:rsidR="00014740" w:rsidRPr="00EA1017">
              <w:rPr>
                <w:rStyle w:val="Hipervnculo"/>
                <w:noProof/>
              </w:rPr>
              <w:t>Wireframes diseño de Participación</w:t>
            </w:r>
            <w:r w:rsidR="00014740">
              <w:rPr>
                <w:noProof/>
                <w:webHidden/>
              </w:rPr>
              <w:tab/>
            </w:r>
            <w:r w:rsidR="00014740">
              <w:rPr>
                <w:noProof/>
                <w:webHidden/>
              </w:rPr>
              <w:fldChar w:fldCharType="begin"/>
            </w:r>
            <w:r w:rsidR="00014740">
              <w:rPr>
                <w:noProof/>
                <w:webHidden/>
              </w:rPr>
              <w:instrText xml:space="preserve"> PAGEREF _Toc83838852 \h </w:instrText>
            </w:r>
            <w:r w:rsidR="00014740">
              <w:rPr>
                <w:noProof/>
                <w:webHidden/>
              </w:rPr>
            </w:r>
            <w:r w:rsidR="00014740">
              <w:rPr>
                <w:noProof/>
                <w:webHidden/>
              </w:rPr>
              <w:fldChar w:fldCharType="separate"/>
            </w:r>
            <w:r w:rsidR="00014740">
              <w:rPr>
                <w:noProof/>
                <w:webHidden/>
              </w:rPr>
              <w:t>64</w:t>
            </w:r>
            <w:r w:rsidR="00014740">
              <w:rPr>
                <w:noProof/>
                <w:webHidden/>
              </w:rPr>
              <w:fldChar w:fldCharType="end"/>
            </w:r>
          </w:hyperlink>
        </w:p>
        <w:p w14:paraId="36084FBE" w14:textId="6EE0E893"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53" w:history="1">
            <w:r w:rsidR="00014740" w:rsidRPr="00EA1017">
              <w:rPr>
                <w:rStyle w:val="Hipervnculo"/>
                <w:noProof/>
              </w:rPr>
              <w:t>4.3.5</w:t>
            </w:r>
            <w:r w:rsidR="00014740">
              <w:rPr>
                <w:rFonts w:asciiTheme="minorHAnsi" w:eastAsiaTheme="minorEastAsia" w:hAnsiTheme="minorHAnsi" w:cstheme="minorBidi"/>
                <w:noProof/>
                <w:sz w:val="22"/>
                <w:szCs w:val="22"/>
              </w:rPr>
              <w:tab/>
            </w:r>
            <w:r w:rsidR="00014740" w:rsidRPr="00EA1017">
              <w:rPr>
                <w:rStyle w:val="Hipervnculo"/>
                <w:noProof/>
              </w:rPr>
              <w:t>Wireframes diseño de Dashboard</w:t>
            </w:r>
            <w:r w:rsidR="00014740">
              <w:rPr>
                <w:noProof/>
                <w:webHidden/>
              </w:rPr>
              <w:tab/>
            </w:r>
            <w:r w:rsidR="00014740">
              <w:rPr>
                <w:noProof/>
                <w:webHidden/>
              </w:rPr>
              <w:fldChar w:fldCharType="begin"/>
            </w:r>
            <w:r w:rsidR="00014740">
              <w:rPr>
                <w:noProof/>
                <w:webHidden/>
              </w:rPr>
              <w:instrText xml:space="preserve"> PAGEREF _Toc83838853 \h </w:instrText>
            </w:r>
            <w:r w:rsidR="00014740">
              <w:rPr>
                <w:noProof/>
                <w:webHidden/>
              </w:rPr>
            </w:r>
            <w:r w:rsidR="00014740">
              <w:rPr>
                <w:noProof/>
                <w:webHidden/>
              </w:rPr>
              <w:fldChar w:fldCharType="separate"/>
            </w:r>
            <w:r w:rsidR="00014740">
              <w:rPr>
                <w:noProof/>
                <w:webHidden/>
              </w:rPr>
              <w:t>64</w:t>
            </w:r>
            <w:r w:rsidR="00014740">
              <w:rPr>
                <w:noProof/>
                <w:webHidden/>
              </w:rPr>
              <w:fldChar w:fldCharType="end"/>
            </w:r>
          </w:hyperlink>
        </w:p>
        <w:p w14:paraId="77E7ECAF" w14:textId="7EA6EC3D" w:rsidR="00014740" w:rsidRDefault="00CF194D">
          <w:pPr>
            <w:pStyle w:val="TDC2"/>
            <w:rPr>
              <w:rFonts w:asciiTheme="minorHAnsi" w:eastAsiaTheme="minorEastAsia" w:hAnsiTheme="minorHAnsi" w:cstheme="minorBidi"/>
              <w:b w:val="0"/>
              <w:noProof/>
              <w:sz w:val="22"/>
              <w:szCs w:val="22"/>
            </w:rPr>
          </w:pPr>
          <w:hyperlink w:anchor="_Toc83838854" w:history="1">
            <w:r w:rsidR="00014740" w:rsidRPr="00EA1017">
              <w:rPr>
                <w:rStyle w:val="Hipervnculo"/>
                <w:noProof/>
              </w:rPr>
              <w:t>4.4</w:t>
            </w:r>
            <w:r w:rsidR="00014740">
              <w:rPr>
                <w:rFonts w:asciiTheme="minorHAnsi" w:eastAsiaTheme="minorEastAsia" w:hAnsiTheme="minorHAnsi" w:cstheme="minorBidi"/>
                <w:b w:val="0"/>
                <w:noProof/>
                <w:sz w:val="22"/>
                <w:szCs w:val="22"/>
              </w:rPr>
              <w:tab/>
            </w:r>
            <w:r w:rsidR="00014740" w:rsidRPr="00EA1017">
              <w:rPr>
                <w:rStyle w:val="Hipervnculo"/>
                <w:noProof/>
              </w:rPr>
              <w:t>Estructura de los componentes del cliente front-end.</w:t>
            </w:r>
            <w:r w:rsidR="00014740">
              <w:rPr>
                <w:noProof/>
                <w:webHidden/>
              </w:rPr>
              <w:tab/>
            </w:r>
            <w:r w:rsidR="00014740">
              <w:rPr>
                <w:noProof/>
                <w:webHidden/>
              </w:rPr>
              <w:fldChar w:fldCharType="begin"/>
            </w:r>
            <w:r w:rsidR="00014740">
              <w:rPr>
                <w:noProof/>
                <w:webHidden/>
              </w:rPr>
              <w:instrText xml:space="preserve"> PAGEREF _Toc83838854 \h </w:instrText>
            </w:r>
            <w:r w:rsidR="00014740">
              <w:rPr>
                <w:noProof/>
                <w:webHidden/>
              </w:rPr>
            </w:r>
            <w:r w:rsidR="00014740">
              <w:rPr>
                <w:noProof/>
                <w:webHidden/>
              </w:rPr>
              <w:fldChar w:fldCharType="separate"/>
            </w:r>
            <w:r w:rsidR="00014740">
              <w:rPr>
                <w:noProof/>
                <w:webHidden/>
              </w:rPr>
              <w:t>65</w:t>
            </w:r>
            <w:r w:rsidR="00014740">
              <w:rPr>
                <w:noProof/>
                <w:webHidden/>
              </w:rPr>
              <w:fldChar w:fldCharType="end"/>
            </w:r>
          </w:hyperlink>
        </w:p>
        <w:p w14:paraId="176FEC6A" w14:textId="74425EB4"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55" w:history="1">
            <w:r w:rsidR="00014740" w:rsidRPr="00EA1017">
              <w:rPr>
                <w:rStyle w:val="Hipervnculo"/>
                <w:noProof/>
              </w:rPr>
              <w:t>4.4.1</w:t>
            </w:r>
            <w:r w:rsidR="00014740">
              <w:rPr>
                <w:rFonts w:asciiTheme="minorHAnsi" w:eastAsiaTheme="minorEastAsia" w:hAnsiTheme="minorHAnsi" w:cstheme="minorBidi"/>
                <w:noProof/>
                <w:sz w:val="22"/>
                <w:szCs w:val="22"/>
              </w:rPr>
              <w:tab/>
            </w:r>
            <w:r w:rsidR="00014740" w:rsidRPr="00EA1017">
              <w:rPr>
                <w:rStyle w:val="Hipervnculo"/>
                <w:noProof/>
              </w:rPr>
              <w:t>Organización de los componentes del proyecto VuetifyJS.</w:t>
            </w:r>
            <w:r w:rsidR="00014740">
              <w:rPr>
                <w:noProof/>
                <w:webHidden/>
              </w:rPr>
              <w:tab/>
            </w:r>
            <w:r w:rsidR="00014740">
              <w:rPr>
                <w:noProof/>
                <w:webHidden/>
              </w:rPr>
              <w:fldChar w:fldCharType="begin"/>
            </w:r>
            <w:r w:rsidR="00014740">
              <w:rPr>
                <w:noProof/>
                <w:webHidden/>
              </w:rPr>
              <w:instrText xml:space="preserve"> PAGEREF _Toc83838855 \h </w:instrText>
            </w:r>
            <w:r w:rsidR="00014740">
              <w:rPr>
                <w:noProof/>
                <w:webHidden/>
              </w:rPr>
            </w:r>
            <w:r w:rsidR="00014740">
              <w:rPr>
                <w:noProof/>
                <w:webHidden/>
              </w:rPr>
              <w:fldChar w:fldCharType="separate"/>
            </w:r>
            <w:r w:rsidR="00014740">
              <w:rPr>
                <w:noProof/>
                <w:webHidden/>
              </w:rPr>
              <w:t>65</w:t>
            </w:r>
            <w:r w:rsidR="00014740">
              <w:rPr>
                <w:noProof/>
                <w:webHidden/>
              </w:rPr>
              <w:fldChar w:fldCharType="end"/>
            </w:r>
          </w:hyperlink>
        </w:p>
        <w:p w14:paraId="3BCD5548" w14:textId="60455C68"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56" w:history="1">
            <w:r w:rsidR="00014740" w:rsidRPr="00EA1017">
              <w:rPr>
                <w:rStyle w:val="Hipervnculo"/>
                <w:noProof/>
              </w:rPr>
              <w:t>4.4.2</w:t>
            </w:r>
            <w:r w:rsidR="00014740">
              <w:rPr>
                <w:rFonts w:asciiTheme="minorHAnsi" w:eastAsiaTheme="minorEastAsia" w:hAnsiTheme="minorHAnsi" w:cstheme="minorBidi"/>
                <w:noProof/>
                <w:sz w:val="22"/>
                <w:szCs w:val="22"/>
              </w:rPr>
              <w:tab/>
            </w:r>
            <w:r w:rsidR="00014740" w:rsidRPr="00EA1017">
              <w:rPr>
                <w:rStyle w:val="Hipervnculo"/>
                <w:noProof/>
              </w:rPr>
              <w:t>Diagrama de componentes del cliente Front-end.</w:t>
            </w:r>
            <w:r w:rsidR="00014740">
              <w:rPr>
                <w:noProof/>
                <w:webHidden/>
              </w:rPr>
              <w:tab/>
            </w:r>
            <w:r w:rsidR="00014740">
              <w:rPr>
                <w:noProof/>
                <w:webHidden/>
              </w:rPr>
              <w:fldChar w:fldCharType="begin"/>
            </w:r>
            <w:r w:rsidR="00014740">
              <w:rPr>
                <w:noProof/>
                <w:webHidden/>
              </w:rPr>
              <w:instrText xml:space="preserve"> PAGEREF _Toc83838856 \h </w:instrText>
            </w:r>
            <w:r w:rsidR="00014740">
              <w:rPr>
                <w:noProof/>
                <w:webHidden/>
              </w:rPr>
            </w:r>
            <w:r w:rsidR="00014740">
              <w:rPr>
                <w:noProof/>
                <w:webHidden/>
              </w:rPr>
              <w:fldChar w:fldCharType="separate"/>
            </w:r>
            <w:r w:rsidR="00014740">
              <w:rPr>
                <w:noProof/>
                <w:webHidden/>
              </w:rPr>
              <w:t>67</w:t>
            </w:r>
            <w:r w:rsidR="00014740">
              <w:rPr>
                <w:noProof/>
                <w:webHidden/>
              </w:rPr>
              <w:fldChar w:fldCharType="end"/>
            </w:r>
          </w:hyperlink>
        </w:p>
        <w:p w14:paraId="4F4D7C87" w14:textId="5A9BF39C" w:rsidR="00014740" w:rsidRDefault="00CF194D">
          <w:pPr>
            <w:pStyle w:val="TDC1"/>
            <w:tabs>
              <w:tab w:val="left" w:pos="440"/>
              <w:tab w:val="right" w:leader="dot" w:pos="9111"/>
            </w:tabs>
            <w:rPr>
              <w:rFonts w:asciiTheme="minorHAnsi" w:eastAsiaTheme="minorEastAsia" w:hAnsiTheme="minorHAnsi" w:cstheme="minorBidi"/>
              <w:b w:val="0"/>
              <w:noProof/>
              <w:sz w:val="22"/>
              <w:szCs w:val="22"/>
            </w:rPr>
          </w:pPr>
          <w:hyperlink w:anchor="_Toc83838857" w:history="1">
            <w:r w:rsidR="00014740" w:rsidRPr="00EA1017">
              <w:rPr>
                <w:rStyle w:val="Hipervnculo"/>
                <w:noProof/>
              </w:rPr>
              <w:t>5</w:t>
            </w:r>
            <w:r w:rsidR="00014740">
              <w:rPr>
                <w:rFonts w:asciiTheme="minorHAnsi" w:eastAsiaTheme="minorEastAsia" w:hAnsiTheme="minorHAnsi" w:cstheme="minorBidi"/>
                <w:b w:val="0"/>
                <w:noProof/>
                <w:sz w:val="22"/>
                <w:szCs w:val="22"/>
              </w:rPr>
              <w:tab/>
            </w:r>
            <w:r w:rsidR="00014740" w:rsidRPr="00EA1017">
              <w:rPr>
                <w:rStyle w:val="Hipervnculo"/>
                <w:noProof/>
              </w:rPr>
              <w:t>DESCRIPCIÓN DEL PROTOTIPO FUNCIONAL</w:t>
            </w:r>
            <w:r w:rsidR="00014740">
              <w:rPr>
                <w:noProof/>
                <w:webHidden/>
              </w:rPr>
              <w:tab/>
            </w:r>
            <w:r w:rsidR="00014740">
              <w:rPr>
                <w:noProof/>
                <w:webHidden/>
              </w:rPr>
              <w:fldChar w:fldCharType="begin"/>
            </w:r>
            <w:r w:rsidR="00014740">
              <w:rPr>
                <w:noProof/>
                <w:webHidden/>
              </w:rPr>
              <w:instrText xml:space="preserve"> PAGEREF _Toc83838857 \h </w:instrText>
            </w:r>
            <w:r w:rsidR="00014740">
              <w:rPr>
                <w:noProof/>
                <w:webHidden/>
              </w:rPr>
            </w:r>
            <w:r w:rsidR="00014740">
              <w:rPr>
                <w:noProof/>
                <w:webHidden/>
              </w:rPr>
              <w:fldChar w:fldCharType="separate"/>
            </w:r>
            <w:r w:rsidR="00014740">
              <w:rPr>
                <w:noProof/>
                <w:webHidden/>
              </w:rPr>
              <w:t>68</w:t>
            </w:r>
            <w:r w:rsidR="00014740">
              <w:rPr>
                <w:noProof/>
                <w:webHidden/>
              </w:rPr>
              <w:fldChar w:fldCharType="end"/>
            </w:r>
          </w:hyperlink>
        </w:p>
        <w:p w14:paraId="6AAF2AEC" w14:textId="438E53F9" w:rsidR="00014740" w:rsidRDefault="00CF194D">
          <w:pPr>
            <w:pStyle w:val="TDC2"/>
            <w:rPr>
              <w:rFonts w:asciiTheme="minorHAnsi" w:eastAsiaTheme="minorEastAsia" w:hAnsiTheme="minorHAnsi" w:cstheme="minorBidi"/>
              <w:b w:val="0"/>
              <w:noProof/>
              <w:sz w:val="22"/>
              <w:szCs w:val="22"/>
            </w:rPr>
          </w:pPr>
          <w:hyperlink w:anchor="_Toc83838858" w:history="1">
            <w:r w:rsidR="00014740" w:rsidRPr="00EA1017">
              <w:rPr>
                <w:rStyle w:val="Hipervnculo"/>
                <w:noProof/>
              </w:rPr>
              <w:t>5.1</w:t>
            </w:r>
            <w:r w:rsidR="00014740">
              <w:rPr>
                <w:rFonts w:asciiTheme="minorHAnsi" w:eastAsiaTheme="minorEastAsia" w:hAnsiTheme="minorHAnsi" w:cstheme="minorBidi"/>
                <w:b w:val="0"/>
                <w:noProof/>
                <w:sz w:val="22"/>
                <w:szCs w:val="22"/>
              </w:rPr>
              <w:tab/>
            </w:r>
            <w:r w:rsidR="00014740" w:rsidRPr="00EA1017">
              <w:rPr>
                <w:rStyle w:val="Hipervnculo"/>
                <w:noProof/>
              </w:rPr>
              <w:t>Instalación y ejecución del cliente WEB.</w:t>
            </w:r>
            <w:r w:rsidR="00014740">
              <w:rPr>
                <w:noProof/>
                <w:webHidden/>
              </w:rPr>
              <w:tab/>
            </w:r>
            <w:r w:rsidR="00014740">
              <w:rPr>
                <w:noProof/>
                <w:webHidden/>
              </w:rPr>
              <w:fldChar w:fldCharType="begin"/>
            </w:r>
            <w:r w:rsidR="00014740">
              <w:rPr>
                <w:noProof/>
                <w:webHidden/>
              </w:rPr>
              <w:instrText xml:space="preserve"> PAGEREF _Toc83838858 \h </w:instrText>
            </w:r>
            <w:r w:rsidR="00014740">
              <w:rPr>
                <w:noProof/>
                <w:webHidden/>
              </w:rPr>
            </w:r>
            <w:r w:rsidR="00014740">
              <w:rPr>
                <w:noProof/>
                <w:webHidden/>
              </w:rPr>
              <w:fldChar w:fldCharType="separate"/>
            </w:r>
            <w:r w:rsidR="00014740">
              <w:rPr>
                <w:noProof/>
                <w:webHidden/>
              </w:rPr>
              <w:t>68</w:t>
            </w:r>
            <w:r w:rsidR="00014740">
              <w:rPr>
                <w:noProof/>
                <w:webHidden/>
              </w:rPr>
              <w:fldChar w:fldCharType="end"/>
            </w:r>
          </w:hyperlink>
        </w:p>
        <w:p w14:paraId="5D0E7E71" w14:textId="5B2FA33D" w:rsidR="00014740" w:rsidRDefault="00CF194D">
          <w:pPr>
            <w:pStyle w:val="TDC2"/>
            <w:rPr>
              <w:rFonts w:asciiTheme="minorHAnsi" w:eastAsiaTheme="minorEastAsia" w:hAnsiTheme="minorHAnsi" w:cstheme="minorBidi"/>
              <w:b w:val="0"/>
              <w:noProof/>
              <w:sz w:val="22"/>
              <w:szCs w:val="22"/>
            </w:rPr>
          </w:pPr>
          <w:hyperlink w:anchor="_Toc83838859" w:history="1">
            <w:r w:rsidR="00014740" w:rsidRPr="00EA1017">
              <w:rPr>
                <w:rStyle w:val="Hipervnculo"/>
                <w:noProof/>
              </w:rPr>
              <w:t>5.2</w:t>
            </w:r>
            <w:r w:rsidR="00014740">
              <w:rPr>
                <w:rFonts w:asciiTheme="minorHAnsi" w:eastAsiaTheme="minorEastAsia" w:hAnsiTheme="minorHAnsi" w:cstheme="minorBidi"/>
                <w:b w:val="0"/>
                <w:noProof/>
                <w:sz w:val="22"/>
                <w:szCs w:val="22"/>
              </w:rPr>
              <w:tab/>
            </w:r>
            <w:r w:rsidR="00014740" w:rsidRPr="00EA1017">
              <w:rPr>
                <w:rStyle w:val="Hipervnculo"/>
                <w:noProof/>
              </w:rPr>
              <w:t>Instalación y ejecución del PROYECTO BACK-END.</w:t>
            </w:r>
            <w:r w:rsidR="00014740">
              <w:rPr>
                <w:noProof/>
                <w:webHidden/>
              </w:rPr>
              <w:tab/>
            </w:r>
            <w:r w:rsidR="00014740">
              <w:rPr>
                <w:noProof/>
                <w:webHidden/>
              </w:rPr>
              <w:fldChar w:fldCharType="begin"/>
            </w:r>
            <w:r w:rsidR="00014740">
              <w:rPr>
                <w:noProof/>
                <w:webHidden/>
              </w:rPr>
              <w:instrText xml:space="preserve"> PAGEREF _Toc83838859 \h </w:instrText>
            </w:r>
            <w:r w:rsidR="00014740">
              <w:rPr>
                <w:noProof/>
                <w:webHidden/>
              </w:rPr>
            </w:r>
            <w:r w:rsidR="00014740">
              <w:rPr>
                <w:noProof/>
                <w:webHidden/>
              </w:rPr>
              <w:fldChar w:fldCharType="separate"/>
            </w:r>
            <w:r w:rsidR="00014740">
              <w:rPr>
                <w:noProof/>
                <w:webHidden/>
              </w:rPr>
              <w:t>69</w:t>
            </w:r>
            <w:r w:rsidR="00014740">
              <w:rPr>
                <w:noProof/>
                <w:webHidden/>
              </w:rPr>
              <w:fldChar w:fldCharType="end"/>
            </w:r>
          </w:hyperlink>
        </w:p>
        <w:p w14:paraId="1015A5AC" w14:textId="34F0D57F" w:rsidR="00014740" w:rsidRDefault="00CF194D">
          <w:pPr>
            <w:pStyle w:val="TDC2"/>
            <w:rPr>
              <w:rFonts w:asciiTheme="minorHAnsi" w:eastAsiaTheme="minorEastAsia" w:hAnsiTheme="minorHAnsi" w:cstheme="minorBidi"/>
              <w:b w:val="0"/>
              <w:noProof/>
              <w:sz w:val="22"/>
              <w:szCs w:val="22"/>
            </w:rPr>
          </w:pPr>
          <w:hyperlink w:anchor="_Toc83838860" w:history="1">
            <w:r w:rsidR="00014740" w:rsidRPr="00EA1017">
              <w:rPr>
                <w:rStyle w:val="Hipervnculo"/>
                <w:noProof/>
              </w:rPr>
              <w:t>5.3</w:t>
            </w:r>
            <w:r w:rsidR="00014740">
              <w:rPr>
                <w:rFonts w:asciiTheme="minorHAnsi" w:eastAsiaTheme="minorEastAsia" w:hAnsiTheme="minorHAnsi" w:cstheme="minorBidi"/>
                <w:b w:val="0"/>
                <w:noProof/>
                <w:sz w:val="22"/>
                <w:szCs w:val="22"/>
              </w:rPr>
              <w:tab/>
            </w:r>
            <w:r w:rsidR="00014740" w:rsidRPr="00EA1017">
              <w:rPr>
                <w:rStyle w:val="Hipervnculo"/>
                <w:noProof/>
              </w:rPr>
              <w:t>Descripción de funcionalidades del prototipo.</w:t>
            </w:r>
            <w:r w:rsidR="00014740">
              <w:rPr>
                <w:noProof/>
                <w:webHidden/>
              </w:rPr>
              <w:tab/>
            </w:r>
            <w:r w:rsidR="00014740">
              <w:rPr>
                <w:noProof/>
                <w:webHidden/>
              </w:rPr>
              <w:fldChar w:fldCharType="begin"/>
            </w:r>
            <w:r w:rsidR="00014740">
              <w:rPr>
                <w:noProof/>
                <w:webHidden/>
              </w:rPr>
              <w:instrText xml:space="preserve"> PAGEREF _Toc83838860 \h </w:instrText>
            </w:r>
            <w:r w:rsidR="00014740">
              <w:rPr>
                <w:noProof/>
                <w:webHidden/>
              </w:rPr>
            </w:r>
            <w:r w:rsidR="00014740">
              <w:rPr>
                <w:noProof/>
                <w:webHidden/>
              </w:rPr>
              <w:fldChar w:fldCharType="separate"/>
            </w:r>
            <w:r w:rsidR="00014740">
              <w:rPr>
                <w:noProof/>
                <w:webHidden/>
              </w:rPr>
              <w:t>70</w:t>
            </w:r>
            <w:r w:rsidR="00014740">
              <w:rPr>
                <w:noProof/>
                <w:webHidden/>
              </w:rPr>
              <w:fldChar w:fldCharType="end"/>
            </w:r>
          </w:hyperlink>
        </w:p>
        <w:p w14:paraId="29816B30" w14:textId="5149ABFF"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1" w:history="1">
            <w:r w:rsidR="00014740" w:rsidRPr="00EA1017">
              <w:rPr>
                <w:rStyle w:val="Hipervnculo"/>
                <w:noProof/>
              </w:rPr>
              <w:t>5.3.1</w:t>
            </w:r>
            <w:r w:rsidR="00014740">
              <w:rPr>
                <w:rFonts w:asciiTheme="minorHAnsi" w:eastAsiaTheme="minorEastAsia" w:hAnsiTheme="minorHAnsi" w:cstheme="minorBidi"/>
                <w:noProof/>
                <w:sz w:val="22"/>
                <w:szCs w:val="22"/>
              </w:rPr>
              <w:tab/>
            </w:r>
            <w:r w:rsidR="00014740" w:rsidRPr="00EA1017">
              <w:rPr>
                <w:rStyle w:val="Hipervnculo"/>
                <w:noProof/>
              </w:rPr>
              <w:t>Ingreso y registro de usuario aspirante</w:t>
            </w:r>
            <w:r w:rsidR="00014740">
              <w:rPr>
                <w:noProof/>
                <w:webHidden/>
              </w:rPr>
              <w:tab/>
            </w:r>
            <w:r w:rsidR="00014740">
              <w:rPr>
                <w:noProof/>
                <w:webHidden/>
              </w:rPr>
              <w:fldChar w:fldCharType="begin"/>
            </w:r>
            <w:r w:rsidR="00014740">
              <w:rPr>
                <w:noProof/>
                <w:webHidden/>
              </w:rPr>
              <w:instrText xml:space="preserve"> PAGEREF _Toc83838861 \h </w:instrText>
            </w:r>
            <w:r w:rsidR="00014740">
              <w:rPr>
                <w:noProof/>
                <w:webHidden/>
              </w:rPr>
            </w:r>
            <w:r w:rsidR="00014740">
              <w:rPr>
                <w:noProof/>
                <w:webHidden/>
              </w:rPr>
              <w:fldChar w:fldCharType="separate"/>
            </w:r>
            <w:r w:rsidR="00014740">
              <w:rPr>
                <w:noProof/>
                <w:webHidden/>
              </w:rPr>
              <w:t>70</w:t>
            </w:r>
            <w:r w:rsidR="00014740">
              <w:rPr>
                <w:noProof/>
                <w:webHidden/>
              </w:rPr>
              <w:fldChar w:fldCharType="end"/>
            </w:r>
          </w:hyperlink>
        </w:p>
        <w:p w14:paraId="64F9D0A6" w14:textId="2A4EAE26"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2" w:history="1">
            <w:r w:rsidR="00014740" w:rsidRPr="00EA1017">
              <w:rPr>
                <w:rStyle w:val="Hipervnculo"/>
                <w:noProof/>
              </w:rPr>
              <w:t>5.3.2</w:t>
            </w:r>
            <w:r w:rsidR="00014740">
              <w:rPr>
                <w:rFonts w:asciiTheme="minorHAnsi" w:eastAsiaTheme="minorEastAsia" w:hAnsiTheme="minorHAnsi" w:cstheme="minorBidi"/>
                <w:noProof/>
                <w:sz w:val="22"/>
                <w:szCs w:val="22"/>
              </w:rPr>
              <w:tab/>
            </w:r>
            <w:r w:rsidR="00014740" w:rsidRPr="00EA1017">
              <w:rPr>
                <w:rStyle w:val="Hipervnculo"/>
                <w:noProof/>
              </w:rPr>
              <w:t>Funcionalidades del rol aspirante.</w:t>
            </w:r>
            <w:r w:rsidR="00014740">
              <w:rPr>
                <w:noProof/>
                <w:webHidden/>
              </w:rPr>
              <w:tab/>
            </w:r>
            <w:r w:rsidR="00014740">
              <w:rPr>
                <w:noProof/>
                <w:webHidden/>
              </w:rPr>
              <w:fldChar w:fldCharType="begin"/>
            </w:r>
            <w:r w:rsidR="00014740">
              <w:rPr>
                <w:noProof/>
                <w:webHidden/>
              </w:rPr>
              <w:instrText xml:space="preserve"> PAGEREF _Toc83838862 \h </w:instrText>
            </w:r>
            <w:r w:rsidR="00014740">
              <w:rPr>
                <w:noProof/>
                <w:webHidden/>
              </w:rPr>
            </w:r>
            <w:r w:rsidR="00014740">
              <w:rPr>
                <w:noProof/>
                <w:webHidden/>
              </w:rPr>
              <w:fldChar w:fldCharType="separate"/>
            </w:r>
            <w:r w:rsidR="00014740">
              <w:rPr>
                <w:noProof/>
                <w:webHidden/>
              </w:rPr>
              <w:t>74</w:t>
            </w:r>
            <w:r w:rsidR="00014740">
              <w:rPr>
                <w:noProof/>
                <w:webHidden/>
              </w:rPr>
              <w:fldChar w:fldCharType="end"/>
            </w:r>
          </w:hyperlink>
        </w:p>
        <w:p w14:paraId="5EC663B1" w14:textId="33F54E87"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3" w:history="1">
            <w:r w:rsidR="00014740" w:rsidRPr="00EA1017">
              <w:rPr>
                <w:rStyle w:val="Hipervnculo"/>
                <w:noProof/>
              </w:rPr>
              <w:t>5.3.3</w:t>
            </w:r>
            <w:r w:rsidR="00014740">
              <w:rPr>
                <w:rFonts w:asciiTheme="minorHAnsi" w:eastAsiaTheme="minorEastAsia" w:hAnsiTheme="minorHAnsi" w:cstheme="minorBidi"/>
                <w:noProof/>
                <w:sz w:val="22"/>
                <w:szCs w:val="22"/>
              </w:rPr>
              <w:tab/>
            </w:r>
            <w:r w:rsidR="00014740" w:rsidRPr="00EA1017">
              <w:rPr>
                <w:rStyle w:val="Hipervnculo"/>
                <w:noProof/>
              </w:rPr>
              <w:t>Funcionalidades del rol de seguimiento.</w:t>
            </w:r>
            <w:r w:rsidR="00014740">
              <w:rPr>
                <w:noProof/>
                <w:webHidden/>
              </w:rPr>
              <w:tab/>
            </w:r>
            <w:r w:rsidR="00014740">
              <w:rPr>
                <w:noProof/>
                <w:webHidden/>
              </w:rPr>
              <w:fldChar w:fldCharType="begin"/>
            </w:r>
            <w:r w:rsidR="00014740">
              <w:rPr>
                <w:noProof/>
                <w:webHidden/>
              </w:rPr>
              <w:instrText xml:space="preserve"> PAGEREF _Toc83838863 \h </w:instrText>
            </w:r>
            <w:r w:rsidR="00014740">
              <w:rPr>
                <w:noProof/>
                <w:webHidden/>
              </w:rPr>
            </w:r>
            <w:r w:rsidR="00014740">
              <w:rPr>
                <w:noProof/>
                <w:webHidden/>
              </w:rPr>
              <w:fldChar w:fldCharType="separate"/>
            </w:r>
            <w:r w:rsidR="00014740">
              <w:rPr>
                <w:noProof/>
                <w:webHidden/>
              </w:rPr>
              <w:t>81</w:t>
            </w:r>
            <w:r w:rsidR="00014740">
              <w:rPr>
                <w:noProof/>
                <w:webHidden/>
              </w:rPr>
              <w:fldChar w:fldCharType="end"/>
            </w:r>
          </w:hyperlink>
        </w:p>
        <w:p w14:paraId="7BEB7303" w14:textId="67D78679"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4" w:history="1">
            <w:r w:rsidR="00014740" w:rsidRPr="00EA1017">
              <w:rPr>
                <w:rStyle w:val="Hipervnculo"/>
                <w:noProof/>
              </w:rPr>
              <w:t>5.3.4</w:t>
            </w:r>
            <w:r w:rsidR="00014740">
              <w:rPr>
                <w:rFonts w:asciiTheme="minorHAnsi" w:eastAsiaTheme="minorEastAsia" w:hAnsiTheme="minorHAnsi" w:cstheme="minorBidi"/>
                <w:noProof/>
                <w:sz w:val="22"/>
                <w:szCs w:val="22"/>
              </w:rPr>
              <w:tab/>
            </w:r>
            <w:r w:rsidR="00014740" w:rsidRPr="00EA1017">
              <w:rPr>
                <w:rStyle w:val="Hipervnculo"/>
                <w:noProof/>
              </w:rPr>
              <w:t>Funcionalidades del rol administrador.</w:t>
            </w:r>
            <w:r w:rsidR="00014740">
              <w:rPr>
                <w:noProof/>
                <w:webHidden/>
              </w:rPr>
              <w:tab/>
            </w:r>
            <w:r w:rsidR="00014740">
              <w:rPr>
                <w:noProof/>
                <w:webHidden/>
              </w:rPr>
              <w:fldChar w:fldCharType="begin"/>
            </w:r>
            <w:r w:rsidR="00014740">
              <w:rPr>
                <w:noProof/>
                <w:webHidden/>
              </w:rPr>
              <w:instrText xml:space="preserve"> PAGEREF _Toc83838864 \h </w:instrText>
            </w:r>
            <w:r w:rsidR="00014740">
              <w:rPr>
                <w:noProof/>
                <w:webHidden/>
              </w:rPr>
            </w:r>
            <w:r w:rsidR="00014740">
              <w:rPr>
                <w:noProof/>
                <w:webHidden/>
              </w:rPr>
              <w:fldChar w:fldCharType="separate"/>
            </w:r>
            <w:r w:rsidR="00014740">
              <w:rPr>
                <w:noProof/>
                <w:webHidden/>
              </w:rPr>
              <w:t>85</w:t>
            </w:r>
            <w:r w:rsidR="00014740">
              <w:rPr>
                <w:noProof/>
                <w:webHidden/>
              </w:rPr>
              <w:fldChar w:fldCharType="end"/>
            </w:r>
          </w:hyperlink>
        </w:p>
        <w:p w14:paraId="12A821A5" w14:textId="234D0EF4"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5" w:history="1">
            <w:r w:rsidR="00014740" w:rsidRPr="00EA1017">
              <w:rPr>
                <w:rStyle w:val="Hipervnculo"/>
                <w:noProof/>
              </w:rPr>
              <w:t>5.3.5</w:t>
            </w:r>
            <w:r w:rsidR="00014740">
              <w:rPr>
                <w:rFonts w:asciiTheme="minorHAnsi" w:eastAsiaTheme="minorEastAsia" w:hAnsiTheme="minorHAnsi" w:cstheme="minorBidi"/>
                <w:noProof/>
                <w:sz w:val="22"/>
                <w:szCs w:val="22"/>
              </w:rPr>
              <w:tab/>
            </w:r>
            <w:r w:rsidR="00014740" w:rsidRPr="00EA1017">
              <w:rPr>
                <w:rStyle w:val="Hipervnculo"/>
                <w:noProof/>
              </w:rPr>
              <w:t>Cerrar sesión del usuario.</w:t>
            </w:r>
            <w:r w:rsidR="00014740">
              <w:rPr>
                <w:noProof/>
                <w:webHidden/>
              </w:rPr>
              <w:tab/>
            </w:r>
            <w:r w:rsidR="00014740">
              <w:rPr>
                <w:noProof/>
                <w:webHidden/>
              </w:rPr>
              <w:fldChar w:fldCharType="begin"/>
            </w:r>
            <w:r w:rsidR="00014740">
              <w:rPr>
                <w:noProof/>
                <w:webHidden/>
              </w:rPr>
              <w:instrText xml:space="preserve"> PAGEREF _Toc83838865 \h </w:instrText>
            </w:r>
            <w:r w:rsidR="00014740">
              <w:rPr>
                <w:noProof/>
                <w:webHidden/>
              </w:rPr>
            </w:r>
            <w:r w:rsidR="00014740">
              <w:rPr>
                <w:noProof/>
                <w:webHidden/>
              </w:rPr>
              <w:fldChar w:fldCharType="separate"/>
            </w:r>
            <w:r w:rsidR="00014740">
              <w:rPr>
                <w:noProof/>
                <w:webHidden/>
              </w:rPr>
              <w:t>95</w:t>
            </w:r>
            <w:r w:rsidR="00014740">
              <w:rPr>
                <w:noProof/>
                <w:webHidden/>
              </w:rPr>
              <w:fldChar w:fldCharType="end"/>
            </w:r>
          </w:hyperlink>
        </w:p>
        <w:p w14:paraId="571F6B9D" w14:textId="2171CC0B" w:rsidR="00014740" w:rsidRDefault="00CF194D">
          <w:pPr>
            <w:pStyle w:val="TDC1"/>
            <w:tabs>
              <w:tab w:val="left" w:pos="440"/>
              <w:tab w:val="right" w:leader="dot" w:pos="9111"/>
            </w:tabs>
            <w:rPr>
              <w:rFonts w:asciiTheme="minorHAnsi" w:eastAsiaTheme="minorEastAsia" w:hAnsiTheme="minorHAnsi" w:cstheme="minorBidi"/>
              <w:b w:val="0"/>
              <w:noProof/>
              <w:sz w:val="22"/>
              <w:szCs w:val="22"/>
            </w:rPr>
          </w:pPr>
          <w:hyperlink w:anchor="_Toc83838866" w:history="1">
            <w:r w:rsidR="00014740" w:rsidRPr="00EA1017">
              <w:rPr>
                <w:rStyle w:val="Hipervnculo"/>
                <w:noProof/>
              </w:rPr>
              <w:t>6</w:t>
            </w:r>
            <w:r w:rsidR="00014740">
              <w:rPr>
                <w:rFonts w:asciiTheme="minorHAnsi" w:eastAsiaTheme="minorEastAsia" w:hAnsiTheme="minorHAnsi" w:cstheme="minorBidi"/>
                <w:b w:val="0"/>
                <w:noProof/>
                <w:sz w:val="22"/>
                <w:szCs w:val="22"/>
              </w:rPr>
              <w:tab/>
            </w:r>
            <w:r w:rsidR="00014740" w:rsidRPr="00EA1017">
              <w:rPr>
                <w:rStyle w:val="Hipervnculo"/>
                <w:noProof/>
              </w:rPr>
              <w:t>PRUEBAS Y CONCLUSIONES.</w:t>
            </w:r>
            <w:r w:rsidR="00014740">
              <w:rPr>
                <w:noProof/>
                <w:webHidden/>
              </w:rPr>
              <w:tab/>
            </w:r>
            <w:r w:rsidR="00014740">
              <w:rPr>
                <w:noProof/>
                <w:webHidden/>
              </w:rPr>
              <w:fldChar w:fldCharType="begin"/>
            </w:r>
            <w:r w:rsidR="00014740">
              <w:rPr>
                <w:noProof/>
                <w:webHidden/>
              </w:rPr>
              <w:instrText xml:space="preserve"> PAGEREF _Toc83838866 \h </w:instrText>
            </w:r>
            <w:r w:rsidR="00014740">
              <w:rPr>
                <w:noProof/>
                <w:webHidden/>
              </w:rPr>
            </w:r>
            <w:r w:rsidR="00014740">
              <w:rPr>
                <w:noProof/>
                <w:webHidden/>
              </w:rPr>
              <w:fldChar w:fldCharType="separate"/>
            </w:r>
            <w:r w:rsidR="00014740">
              <w:rPr>
                <w:noProof/>
                <w:webHidden/>
              </w:rPr>
              <w:t>97</w:t>
            </w:r>
            <w:r w:rsidR="00014740">
              <w:rPr>
                <w:noProof/>
                <w:webHidden/>
              </w:rPr>
              <w:fldChar w:fldCharType="end"/>
            </w:r>
          </w:hyperlink>
        </w:p>
        <w:p w14:paraId="6B705A79" w14:textId="6CB4DD81" w:rsidR="00014740" w:rsidRDefault="00CF194D">
          <w:pPr>
            <w:pStyle w:val="TDC2"/>
            <w:rPr>
              <w:rFonts w:asciiTheme="minorHAnsi" w:eastAsiaTheme="minorEastAsia" w:hAnsiTheme="minorHAnsi" w:cstheme="minorBidi"/>
              <w:b w:val="0"/>
              <w:noProof/>
              <w:sz w:val="22"/>
              <w:szCs w:val="22"/>
            </w:rPr>
          </w:pPr>
          <w:hyperlink w:anchor="_Toc83838867" w:history="1">
            <w:r w:rsidR="00014740" w:rsidRPr="00EA1017">
              <w:rPr>
                <w:rStyle w:val="Hipervnculo"/>
                <w:noProof/>
              </w:rPr>
              <w:t>6.1</w:t>
            </w:r>
            <w:r w:rsidR="00014740">
              <w:rPr>
                <w:rFonts w:asciiTheme="minorHAnsi" w:eastAsiaTheme="minorEastAsia" w:hAnsiTheme="minorHAnsi" w:cstheme="minorBidi"/>
                <w:b w:val="0"/>
                <w:noProof/>
                <w:sz w:val="22"/>
                <w:szCs w:val="22"/>
              </w:rPr>
              <w:tab/>
            </w:r>
            <w:r w:rsidR="00014740" w:rsidRPr="00EA1017">
              <w:rPr>
                <w:rStyle w:val="Hipervnculo"/>
                <w:noProof/>
              </w:rPr>
              <w:t>Casos de Prueba.</w:t>
            </w:r>
            <w:r w:rsidR="00014740">
              <w:rPr>
                <w:noProof/>
                <w:webHidden/>
              </w:rPr>
              <w:tab/>
            </w:r>
            <w:r w:rsidR="00014740">
              <w:rPr>
                <w:noProof/>
                <w:webHidden/>
              </w:rPr>
              <w:fldChar w:fldCharType="begin"/>
            </w:r>
            <w:r w:rsidR="00014740">
              <w:rPr>
                <w:noProof/>
                <w:webHidden/>
              </w:rPr>
              <w:instrText xml:space="preserve"> PAGEREF _Toc83838867 \h </w:instrText>
            </w:r>
            <w:r w:rsidR="00014740">
              <w:rPr>
                <w:noProof/>
                <w:webHidden/>
              </w:rPr>
            </w:r>
            <w:r w:rsidR="00014740">
              <w:rPr>
                <w:noProof/>
                <w:webHidden/>
              </w:rPr>
              <w:fldChar w:fldCharType="separate"/>
            </w:r>
            <w:r w:rsidR="00014740">
              <w:rPr>
                <w:noProof/>
                <w:webHidden/>
              </w:rPr>
              <w:t>97</w:t>
            </w:r>
            <w:r w:rsidR="00014740">
              <w:rPr>
                <w:noProof/>
                <w:webHidden/>
              </w:rPr>
              <w:fldChar w:fldCharType="end"/>
            </w:r>
          </w:hyperlink>
        </w:p>
        <w:p w14:paraId="504BB823" w14:textId="6A6A63B7"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8" w:history="1">
            <w:r w:rsidR="00014740" w:rsidRPr="00EA1017">
              <w:rPr>
                <w:rStyle w:val="Hipervnculo"/>
                <w:noProof/>
              </w:rPr>
              <w:t>6.1.1</w:t>
            </w:r>
            <w:r w:rsidR="00014740">
              <w:rPr>
                <w:rFonts w:asciiTheme="minorHAnsi" w:eastAsiaTheme="minorEastAsia" w:hAnsiTheme="minorHAnsi" w:cstheme="minorBidi"/>
                <w:noProof/>
                <w:sz w:val="22"/>
                <w:szCs w:val="22"/>
              </w:rPr>
              <w:tab/>
            </w:r>
            <w:r w:rsidR="00014740" w:rsidRPr="00EA1017">
              <w:rPr>
                <w:rStyle w:val="Hipervnculo"/>
                <w:noProof/>
              </w:rPr>
              <w:t>Casos de prueba de funcionalidades del aspirante.</w:t>
            </w:r>
            <w:r w:rsidR="00014740">
              <w:rPr>
                <w:noProof/>
                <w:webHidden/>
              </w:rPr>
              <w:tab/>
            </w:r>
            <w:r w:rsidR="00014740">
              <w:rPr>
                <w:noProof/>
                <w:webHidden/>
              </w:rPr>
              <w:fldChar w:fldCharType="begin"/>
            </w:r>
            <w:r w:rsidR="00014740">
              <w:rPr>
                <w:noProof/>
                <w:webHidden/>
              </w:rPr>
              <w:instrText xml:space="preserve"> PAGEREF _Toc83838868 \h </w:instrText>
            </w:r>
            <w:r w:rsidR="00014740">
              <w:rPr>
                <w:noProof/>
                <w:webHidden/>
              </w:rPr>
            </w:r>
            <w:r w:rsidR="00014740">
              <w:rPr>
                <w:noProof/>
                <w:webHidden/>
              </w:rPr>
              <w:fldChar w:fldCharType="separate"/>
            </w:r>
            <w:r w:rsidR="00014740">
              <w:rPr>
                <w:noProof/>
                <w:webHidden/>
              </w:rPr>
              <w:t>97</w:t>
            </w:r>
            <w:r w:rsidR="00014740">
              <w:rPr>
                <w:noProof/>
                <w:webHidden/>
              </w:rPr>
              <w:fldChar w:fldCharType="end"/>
            </w:r>
          </w:hyperlink>
        </w:p>
        <w:p w14:paraId="03E3EB03" w14:textId="226AE443"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69" w:history="1">
            <w:r w:rsidR="00014740" w:rsidRPr="00EA1017">
              <w:rPr>
                <w:rStyle w:val="Hipervnculo"/>
                <w:noProof/>
              </w:rPr>
              <w:t>6.1.2</w:t>
            </w:r>
            <w:r w:rsidR="00014740">
              <w:rPr>
                <w:rFonts w:asciiTheme="minorHAnsi" w:eastAsiaTheme="minorEastAsia" w:hAnsiTheme="minorHAnsi" w:cstheme="minorBidi"/>
                <w:noProof/>
                <w:sz w:val="22"/>
                <w:szCs w:val="22"/>
              </w:rPr>
              <w:tab/>
            </w:r>
            <w:r w:rsidR="00014740" w:rsidRPr="00EA1017">
              <w:rPr>
                <w:rStyle w:val="Hipervnculo"/>
                <w:noProof/>
              </w:rPr>
              <w:t>Casos de prueba de funcionalidades del administrador.</w:t>
            </w:r>
            <w:r w:rsidR="00014740">
              <w:rPr>
                <w:noProof/>
                <w:webHidden/>
              </w:rPr>
              <w:tab/>
            </w:r>
            <w:r w:rsidR="00014740">
              <w:rPr>
                <w:noProof/>
                <w:webHidden/>
              </w:rPr>
              <w:fldChar w:fldCharType="begin"/>
            </w:r>
            <w:r w:rsidR="00014740">
              <w:rPr>
                <w:noProof/>
                <w:webHidden/>
              </w:rPr>
              <w:instrText xml:space="preserve"> PAGEREF _Toc83838869 \h </w:instrText>
            </w:r>
            <w:r w:rsidR="00014740">
              <w:rPr>
                <w:noProof/>
                <w:webHidden/>
              </w:rPr>
            </w:r>
            <w:r w:rsidR="00014740">
              <w:rPr>
                <w:noProof/>
                <w:webHidden/>
              </w:rPr>
              <w:fldChar w:fldCharType="separate"/>
            </w:r>
            <w:r w:rsidR="00014740">
              <w:rPr>
                <w:noProof/>
                <w:webHidden/>
              </w:rPr>
              <w:t>99</w:t>
            </w:r>
            <w:r w:rsidR="00014740">
              <w:rPr>
                <w:noProof/>
                <w:webHidden/>
              </w:rPr>
              <w:fldChar w:fldCharType="end"/>
            </w:r>
          </w:hyperlink>
        </w:p>
        <w:p w14:paraId="59BB92D4" w14:textId="0781C479" w:rsidR="00014740" w:rsidRDefault="00CF194D">
          <w:pPr>
            <w:pStyle w:val="TDC3"/>
            <w:tabs>
              <w:tab w:val="left" w:pos="1320"/>
              <w:tab w:val="right" w:leader="dot" w:pos="9111"/>
            </w:tabs>
            <w:rPr>
              <w:rFonts w:asciiTheme="minorHAnsi" w:eastAsiaTheme="minorEastAsia" w:hAnsiTheme="minorHAnsi" w:cstheme="minorBidi"/>
              <w:noProof/>
              <w:sz w:val="22"/>
              <w:szCs w:val="22"/>
            </w:rPr>
          </w:pPr>
          <w:hyperlink w:anchor="_Toc83838870" w:history="1">
            <w:r w:rsidR="00014740" w:rsidRPr="00EA1017">
              <w:rPr>
                <w:rStyle w:val="Hipervnculo"/>
                <w:noProof/>
              </w:rPr>
              <w:t>6.1.3</w:t>
            </w:r>
            <w:r w:rsidR="00014740">
              <w:rPr>
                <w:rFonts w:asciiTheme="minorHAnsi" w:eastAsiaTheme="minorEastAsia" w:hAnsiTheme="minorHAnsi" w:cstheme="minorBidi"/>
                <w:noProof/>
                <w:sz w:val="22"/>
                <w:szCs w:val="22"/>
              </w:rPr>
              <w:tab/>
            </w:r>
            <w:r w:rsidR="00014740" w:rsidRPr="00EA1017">
              <w:rPr>
                <w:rStyle w:val="Hipervnculo"/>
                <w:noProof/>
              </w:rPr>
              <w:t>Casos de prueba de funcionalidades del usuario seguimiento y administrador.</w:t>
            </w:r>
            <w:r w:rsidR="00014740">
              <w:rPr>
                <w:noProof/>
                <w:webHidden/>
              </w:rPr>
              <w:tab/>
            </w:r>
            <w:r w:rsidR="00014740">
              <w:rPr>
                <w:noProof/>
                <w:webHidden/>
              </w:rPr>
              <w:fldChar w:fldCharType="begin"/>
            </w:r>
            <w:r w:rsidR="00014740">
              <w:rPr>
                <w:noProof/>
                <w:webHidden/>
              </w:rPr>
              <w:instrText xml:space="preserve"> PAGEREF _Toc83838870 \h </w:instrText>
            </w:r>
            <w:r w:rsidR="00014740">
              <w:rPr>
                <w:noProof/>
                <w:webHidden/>
              </w:rPr>
            </w:r>
            <w:r w:rsidR="00014740">
              <w:rPr>
                <w:noProof/>
                <w:webHidden/>
              </w:rPr>
              <w:fldChar w:fldCharType="separate"/>
            </w:r>
            <w:r w:rsidR="00014740">
              <w:rPr>
                <w:noProof/>
                <w:webHidden/>
              </w:rPr>
              <w:t>104</w:t>
            </w:r>
            <w:r w:rsidR="00014740">
              <w:rPr>
                <w:noProof/>
                <w:webHidden/>
              </w:rPr>
              <w:fldChar w:fldCharType="end"/>
            </w:r>
          </w:hyperlink>
        </w:p>
        <w:p w14:paraId="0BFCA676" w14:textId="5EB9128F" w:rsidR="00014740" w:rsidRDefault="00CF194D">
          <w:pPr>
            <w:pStyle w:val="TDC2"/>
            <w:rPr>
              <w:rFonts w:asciiTheme="minorHAnsi" w:eastAsiaTheme="minorEastAsia" w:hAnsiTheme="minorHAnsi" w:cstheme="minorBidi"/>
              <w:b w:val="0"/>
              <w:noProof/>
              <w:sz w:val="22"/>
              <w:szCs w:val="22"/>
            </w:rPr>
          </w:pPr>
          <w:hyperlink w:anchor="_Toc83838871" w:history="1">
            <w:r w:rsidR="00014740" w:rsidRPr="00EA1017">
              <w:rPr>
                <w:rStyle w:val="Hipervnculo"/>
                <w:noProof/>
              </w:rPr>
              <w:t>6.2 Conclusiones</w:t>
            </w:r>
            <w:r w:rsidR="00014740">
              <w:rPr>
                <w:noProof/>
                <w:webHidden/>
              </w:rPr>
              <w:tab/>
            </w:r>
            <w:r w:rsidR="00014740">
              <w:rPr>
                <w:noProof/>
                <w:webHidden/>
              </w:rPr>
              <w:fldChar w:fldCharType="begin"/>
            </w:r>
            <w:r w:rsidR="00014740">
              <w:rPr>
                <w:noProof/>
                <w:webHidden/>
              </w:rPr>
              <w:instrText xml:space="preserve"> PAGEREF _Toc83838871 \h </w:instrText>
            </w:r>
            <w:r w:rsidR="00014740">
              <w:rPr>
                <w:noProof/>
                <w:webHidden/>
              </w:rPr>
            </w:r>
            <w:r w:rsidR="00014740">
              <w:rPr>
                <w:noProof/>
                <w:webHidden/>
              </w:rPr>
              <w:fldChar w:fldCharType="separate"/>
            </w:r>
            <w:r w:rsidR="00014740">
              <w:rPr>
                <w:noProof/>
                <w:webHidden/>
              </w:rPr>
              <w:t>106</w:t>
            </w:r>
            <w:r w:rsidR="00014740">
              <w:rPr>
                <w:noProof/>
                <w:webHidden/>
              </w:rPr>
              <w:fldChar w:fldCharType="end"/>
            </w:r>
          </w:hyperlink>
        </w:p>
        <w:p w14:paraId="768AAF5E" w14:textId="5BFB20EC" w:rsidR="00014740" w:rsidRDefault="00CF194D">
          <w:pPr>
            <w:pStyle w:val="TDC2"/>
            <w:rPr>
              <w:rFonts w:asciiTheme="minorHAnsi" w:eastAsiaTheme="minorEastAsia" w:hAnsiTheme="minorHAnsi" w:cstheme="minorBidi"/>
              <w:b w:val="0"/>
              <w:noProof/>
              <w:sz w:val="22"/>
              <w:szCs w:val="22"/>
            </w:rPr>
          </w:pPr>
          <w:hyperlink w:anchor="_Toc83838872" w:history="1">
            <w:r w:rsidR="00014740" w:rsidRPr="00EA1017">
              <w:rPr>
                <w:rStyle w:val="Hipervnculo"/>
                <w:noProof/>
              </w:rPr>
              <w:t xml:space="preserve">6.3 </w:t>
            </w:r>
            <w:r w:rsidR="00014740" w:rsidRPr="00EA1017">
              <w:rPr>
                <w:rStyle w:val="Hipervnculo"/>
                <w:rFonts w:eastAsiaTheme="majorEastAsia" w:cstheme="majorBidi"/>
                <w:bCs/>
                <w:caps/>
                <w:noProof/>
              </w:rPr>
              <w:t>Trabajos a futuro.</w:t>
            </w:r>
            <w:r w:rsidR="00014740">
              <w:rPr>
                <w:noProof/>
                <w:webHidden/>
              </w:rPr>
              <w:tab/>
            </w:r>
            <w:r w:rsidR="00014740">
              <w:rPr>
                <w:noProof/>
                <w:webHidden/>
              </w:rPr>
              <w:fldChar w:fldCharType="begin"/>
            </w:r>
            <w:r w:rsidR="00014740">
              <w:rPr>
                <w:noProof/>
                <w:webHidden/>
              </w:rPr>
              <w:instrText xml:space="preserve"> PAGEREF _Toc83838872 \h </w:instrText>
            </w:r>
            <w:r w:rsidR="00014740">
              <w:rPr>
                <w:noProof/>
                <w:webHidden/>
              </w:rPr>
            </w:r>
            <w:r w:rsidR="00014740">
              <w:rPr>
                <w:noProof/>
                <w:webHidden/>
              </w:rPr>
              <w:fldChar w:fldCharType="separate"/>
            </w:r>
            <w:r w:rsidR="00014740">
              <w:rPr>
                <w:noProof/>
                <w:webHidden/>
              </w:rPr>
              <w:t>108</w:t>
            </w:r>
            <w:r w:rsidR="00014740">
              <w:rPr>
                <w:noProof/>
                <w:webHidden/>
              </w:rPr>
              <w:fldChar w:fldCharType="end"/>
            </w:r>
          </w:hyperlink>
        </w:p>
        <w:p w14:paraId="41769352" w14:textId="69E8941A" w:rsidR="00014740" w:rsidRDefault="00CF194D">
          <w:pPr>
            <w:pStyle w:val="TDC1"/>
            <w:tabs>
              <w:tab w:val="right" w:leader="dot" w:pos="9111"/>
            </w:tabs>
            <w:rPr>
              <w:rFonts w:asciiTheme="minorHAnsi" w:eastAsiaTheme="minorEastAsia" w:hAnsiTheme="minorHAnsi" w:cstheme="minorBidi"/>
              <w:b w:val="0"/>
              <w:noProof/>
              <w:sz w:val="22"/>
              <w:szCs w:val="22"/>
            </w:rPr>
          </w:pPr>
          <w:hyperlink w:anchor="_Toc83838873" w:history="1">
            <w:r w:rsidR="00014740" w:rsidRPr="00EA1017">
              <w:rPr>
                <w:rStyle w:val="Hipervnculo"/>
                <w:noProof/>
              </w:rPr>
              <w:t>ANEXO A. ESPECIFICACIONES DE CASOS DE USO.</w:t>
            </w:r>
            <w:r w:rsidR="00014740">
              <w:rPr>
                <w:noProof/>
                <w:webHidden/>
              </w:rPr>
              <w:tab/>
            </w:r>
            <w:r w:rsidR="00014740">
              <w:rPr>
                <w:noProof/>
                <w:webHidden/>
              </w:rPr>
              <w:fldChar w:fldCharType="begin"/>
            </w:r>
            <w:r w:rsidR="00014740">
              <w:rPr>
                <w:noProof/>
                <w:webHidden/>
              </w:rPr>
              <w:instrText xml:space="preserve"> PAGEREF _Toc83838873 \h </w:instrText>
            </w:r>
            <w:r w:rsidR="00014740">
              <w:rPr>
                <w:noProof/>
                <w:webHidden/>
              </w:rPr>
            </w:r>
            <w:r w:rsidR="00014740">
              <w:rPr>
                <w:noProof/>
                <w:webHidden/>
              </w:rPr>
              <w:fldChar w:fldCharType="separate"/>
            </w:r>
            <w:r w:rsidR="00014740">
              <w:rPr>
                <w:noProof/>
                <w:webHidden/>
              </w:rPr>
              <w:t>109</w:t>
            </w:r>
            <w:r w:rsidR="00014740">
              <w:rPr>
                <w:noProof/>
                <w:webHidden/>
              </w:rPr>
              <w:fldChar w:fldCharType="end"/>
            </w:r>
          </w:hyperlink>
        </w:p>
        <w:p w14:paraId="7CFE9976" w14:textId="23A462E6"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74" w:history="1">
            <w:r w:rsidR="00014740" w:rsidRPr="00EA1017">
              <w:rPr>
                <w:rStyle w:val="Hipervnculo"/>
                <w:noProof/>
              </w:rPr>
              <w:t>1.</w:t>
            </w:r>
            <w:r w:rsidR="00014740">
              <w:rPr>
                <w:rFonts w:asciiTheme="minorHAnsi" w:eastAsiaTheme="minorEastAsia" w:hAnsiTheme="minorHAnsi" w:cstheme="minorBidi"/>
                <w:noProof/>
                <w:sz w:val="22"/>
                <w:szCs w:val="22"/>
              </w:rPr>
              <w:tab/>
            </w:r>
            <w:r w:rsidR="00014740" w:rsidRPr="00EA1017">
              <w:rPr>
                <w:rStyle w:val="Hipervnculo"/>
                <w:noProof/>
              </w:rPr>
              <w:t>Caso de Uso CU-01: “Crear cuenta de usuario aspirante”.</w:t>
            </w:r>
            <w:r w:rsidR="00014740">
              <w:rPr>
                <w:noProof/>
                <w:webHidden/>
              </w:rPr>
              <w:tab/>
            </w:r>
            <w:r w:rsidR="00014740">
              <w:rPr>
                <w:noProof/>
                <w:webHidden/>
              </w:rPr>
              <w:fldChar w:fldCharType="begin"/>
            </w:r>
            <w:r w:rsidR="00014740">
              <w:rPr>
                <w:noProof/>
                <w:webHidden/>
              </w:rPr>
              <w:instrText xml:space="preserve"> PAGEREF _Toc83838874 \h </w:instrText>
            </w:r>
            <w:r w:rsidR="00014740">
              <w:rPr>
                <w:noProof/>
                <w:webHidden/>
              </w:rPr>
            </w:r>
            <w:r w:rsidR="00014740">
              <w:rPr>
                <w:noProof/>
                <w:webHidden/>
              </w:rPr>
              <w:fldChar w:fldCharType="separate"/>
            </w:r>
            <w:r w:rsidR="00014740">
              <w:rPr>
                <w:noProof/>
                <w:webHidden/>
              </w:rPr>
              <w:t>109</w:t>
            </w:r>
            <w:r w:rsidR="00014740">
              <w:rPr>
                <w:noProof/>
                <w:webHidden/>
              </w:rPr>
              <w:fldChar w:fldCharType="end"/>
            </w:r>
          </w:hyperlink>
        </w:p>
        <w:p w14:paraId="4E523A8E" w14:textId="49F4844D"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75" w:history="1">
            <w:r w:rsidR="00014740" w:rsidRPr="00EA1017">
              <w:rPr>
                <w:rStyle w:val="Hipervnculo"/>
                <w:noProof/>
              </w:rPr>
              <w:t>2.</w:t>
            </w:r>
            <w:r w:rsidR="00014740">
              <w:rPr>
                <w:rFonts w:asciiTheme="minorHAnsi" w:eastAsiaTheme="minorEastAsia" w:hAnsiTheme="minorHAnsi" w:cstheme="minorBidi"/>
                <w:noProof/>
                <w:sz w:val="22"/>
                <w:szCs w:val="22"/>
              </w:rPr>
              <w:tab/>
            </w:r>
            <w:r w:rsidR="00014740" w:rsidRPr="00EA1017">
              <w:rPr>
                <w:rStyle w:val="Hipervnculo"/>
                <w:noProof/>
              </w:rPr>
              <w:t>Caso de Uso CU-02 “Ingresar al sistema”.</w:t>
            </w:r>
            <w:r w:rsidR="00014740">
              <w:rPr>
                <w:noProof/>
                <w:webHidden/>
              </w:rPr>
              <w:tab/>
            </w:r>
            <w:r w:rsidR="00014740">
              <w:rPr>
                <w:noProof/>
                <w:webHidden/>
              </w:rPr>
              <w:fldChar w:fldCharType="begin"/>
            </w:r>
            <w:r w:rsidR="00014740">
              <w:rPr>
                <w:noProof/>
                <w:webHidden/>
              </w:rPr>
              <w:instrText xml:space="preserve"> PAGEREF _Toc83838875 \h </w:instrText>
            </w:r>
            <w:r w:rsidR="00014740">
              <w:rPr>
                <w:noProof/>
                <w:webHidden/>
              </w:rPr>
            </w:r>
            <w:r w:rsidR="00014740">
              <w:rPr>
                <w:noProof/>
                <w:webHidden/>
              </w:rPr>
              <w:fldChar w:fldCharType="separate"/>
            </w:r>
            <w:r w:rsidR="00014740">
              <w:rPr>
                <w:noProof/>
                <w:webHidden/>
              </w:rPr>
              <w:t>111</w:t>
            </w:r>
            <w:r w:rsidR="00014740">
              <w:rPr>
                <w:noProof/>
                <w:webHidden/>
              </w:rPr>
              <w:fldChar w:fldCharType="end"/>
            </w:r>
          </w:hyperlink>
        </w:p>
        <w:p w14:paraId="439D28A3" w14:textId="7C3D294E"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76" w:history="1">
            <w:r w:rsidR="00014740" w:rsidRPr="00EA1017">
              <w:rPr>
                <w:rStyle w:val="Hipervnculo"/>
                <w:noProof/>
              </w:rPr>
              <w:t>3.</w:t>
            </w:r>
            <w:r w:rsidR="00014740">
              <w:rPr>
                <w:rFonts w:asciiTheme="minorHAnsi" w:eastAsiaTheme="minorEastAsia" w:hAnsiTheme="minorHAnsi" w:cstheme="minorBidi"/>
                <w:noProof/>
                <w:sz w:val="22"/>
                <w:szCs w:val="22"/>
              </w:rPr>
              <w:tab/>
            </w:r>
            <w:r w:rsidR="00014740" w:rsidRPr="00EA1017">
              <w:rPr>
                <w:rStyle w:val="Hipervnculo"/>
                <w:noProof/>
              </w:rPr>
              <w:t>Caso de Uso CU-03 “CRUD de Programas Educativos”.</w:t>
            </w:r>
            <w:r w:rsidR="00014740">
              <w:rPr>
                <w:noProof/>
                <w:webHidden/>
              </w:rPr>
              <w:tab/>
            </w:r>
            <w:r w:rsidR="00014740">
              <w:rPr>
                <w:noProof/>
                <w:webHidden/>
              </w:rPr>
              <w:fldChar w:fldCharType="begin"/>
            </w:r>
            <w:r w:rsidR="00014740">
              <w:rPr>
                <w:noProof/>
                <w:webHidden/>
              </w:rPr>
              <w:instrText xml:space="preserve"> PAGEREF _Toc83838876 \h </w:instrText>
            </w:r>
            <w:r w:rsidR="00014740">
              <w:rPr>
                <w:noProof/>
                <w:webHidden/>
              </w:rPr>
            </w:r>
            <w:r w:rsidR="00014740">
              <w:rPr>
                <w:noProof/>
                <w:webHidden/>
              </w:rPr>
              <w:fldChar w:fldCharType="separate"/>
            </w:r>
            <w:r w:rsidR="00014740">
              <w:rPr>
                <w:noProof/>
                <w:webHidden/>
              </w:rPr>
              <w:t>113</w:t>
            </w:r>
            <w:r w:rsidR="00014740">
              <w:rPr>
                <w:noProof/>
                <w:webHidden/>
              </w:rPr>
              <w:fldChar w:fldCharType="end"/>
            </w:r>
          </w:hyperlink>
        </w:p>
        <w:p w14:paraId="7F2CC0E4" w14:textId="018B2415"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77" w:history="1">
            <w:r w:rsidR="00014740" w:rsidRPr="00EA1017">
              <w:rPr>
                <w:rStyle w:val="Hipervnculo"/>
                <w:noProof/>
              </w:rPr>
              <w:t>4.</w:t>
            </w:r>
            <w:r w:rsidR="00014740">
              <w:rPr>
                <w:rFonts w:asciiTheme="minorHAnsi" w:eastAsiaTheme="minorEastAsia" w:hAnsiTheme="minorHAnsi" w:cstheme="minorBidi"/>
                <w:noProof/>
                <w:sz w:val="22"/>
                <w:szCs w:val="22"/>
              </w:rPr>
              <w:tab/>
            </w:r>
            <w:r w:rsidR="00014740" w:rsidRPr="00EA1017">
              <w:rPr>
                <w:rStyle w:val="Hipervnculo"/>
                <w:noProof/>
              </w:rPr>
              <w:t>Caso de Uso CU-04 “CRUD de Convocatorias”.</w:t>
            </w:r>
            <w:r w:rsidR="00014740">
              <w:rPr>
                <w:noProof/>
                <w:webHidden/>
              </w:rPr>
              <w:tab/>
            </w:r>
            <w:r w:rsidR="00014740">
              <w:rPr>
                <w:noProof/>
                <w:webHidden/>
              </w:rPr>
              <w:fldChar w:fldCharType="begin"/>
            </w:r>
            <w:r w:rsidR="00014740">
              <w:rPr>
                <w:noProof/>
                <w:webHidden/>
              </w:rPr>
              <w:instrText xml:space="preserve"> PAGEREF _Toc83838877 \h </w:instrText>
            </w:r>
            <w:r w:rsidR="00014740">
              <w:rPr>
                <w:noProof/>
                <w:webHidden/>
              </w:rPr>
            </w:r>
            <w:r w:rsidR="00014740">
              <w:rPr>
                <w:noProof/>
                <w:webHidden/>
              </w:rPr>
              <w:fldChar w:fldCharType="separate"/>
            </w:r>
            <w:r w:rsidR="00014740">
              <w:rPr>
                <w:noProof/>
                <w:webHidden/>
              </w:rPr>
              <w:t>116</w:t>
            </w:r>
            <w:r w:rsidR="00014740">
              <w:rPr>
                <w:noProof/>
                <w:webHidden/>
              </w:rPr>
              <w:fldChar w:fldCharType="end"/>
            </w:r>
          </w:hyperlink>
        </w:p>
        <w:p w14:paraId="72F0D633" w14:textId="60F8EC55"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78" w:history="1">
            <w:r w:rsidR="00014740" w:rsidRPr="00EA1017">
              <w:rPr>
                <w:rStyle w:val="Hipervnculo"/>
                <w:noProof/>
              </w:rPr>
              <w:t>5.</w:t>
            </w:r>
            <w:r w:rsidR="00014740">
              <w:rPr>
                <w:rFonts w:asciiTheme="minorHAnsi" w:eastAsiaTheme="minorEastAsia" w:hAnsiTheme="minorHAnsi" w:cstheme="minorBidi"/>
                <w:noProof/>
                <w:sz w:val="22"/>
                <w:szCs w:val="22"/>
              </w:rPr>
              <w:tab/>
            </w:r>
            <w:r w:rsidR="00014740" w:rsidRPr="00EA1017">
              <w:rPr>
                <w:rStyle w:val="Hipervnculo"/>
                <w:noProof/>
              </w:rPr>
              <w:t>Caso de Uso CU-05 “Consultar convocatorias disponibles”.</w:t>
            </w:r>
            <w:r w:rsidR="00014740">
              <w:rPr>
                <w:noProof/>
                <w:webHidden/>
              </w:rPr>
              <w:tab/>
            </w:r>
            <w:r w:rsidR="00014740">
              <w:rPr>
                <w:noProof/>
                <w:webHidden/>
              </w:rPr>
              <w:fldChar w:fldCharType="begin"/>
            </w:r>
            <w:r w:rsidR="00014740">
              <w:rPr>
                <w:noProof/>
                <w:webHidden/>
              </w:rPr>
              <w:instrText xml:space="preserve"> PAGEREF _Toc83838878 \h </w:instrText>
            </w:r>
            <w:r w:rsidR="00014740">
              <w:rPr>
                <w:noProof/>
                <w:webHidden/>
              </w:rPr>
            </w:r>
            <w:r w:rsidR="00014740">
              <w:rPr>
                <w:noProof/>
                <w:webHidden/>
              </w:rPr>
              <w:fldChar w:fldCharType="separate"/>
            </w:r>
            <w:r w:rsidR="00014740">
              <w:rPr>
                <w:noProof/>
                <w:webHidden/>
              </w:rPr>
              <w:t>119</w:t>
            </w:r>
            <w:r w:rsidR="00014740">
              <w:rPr>
                <w:noProof/>
                <w:webHidden/>
              </w:rPr>
              <w:fldChar w:fldCharType="end"/>
            </w:r>
          </w:hyperlink>
        </w:p>
        <w:p w14:paraId="1C56479C" w14:textId="5F110946"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79" w:history="1">
            <w:r w:rsidR="00014740" w:rsidRPr="00EA1017">
              <w:rPr>
                <w:rStyle w:val="Hipervnculo"/>
                <w:noProof/>
              </w:rPr>
              <w:t>6.</w:t>
            </w:r>
            <w:r w:rsidR="00014740">
              <w:rPr>
                <w:rFonts w:asciiTheme="minorHAnsi" w:eastAsiaTheme="minorEastAsia" w:hAnsiTheme="minorHAnsi" w:cstheme="minorBidi"/>
                <w:noProof/>
                <w:sz w:val="22"/>
                <w:szCs w:val="22"/>
              </w:rPr>
              <w:tab/>
            </w:r>
            <w:r w:rsidR="00014740" w:rsidRPr="00EA1017">
              <w:rPr>
                <w:rStyle w:val="Hipervnculo"/>
                <w:noProof/>
              </w:rPr>
              <w:t>Caso de Uso CU-06 “Registrar Participación en Convocatoria”.</w:t>
            </w:r>
            <w:r w:rsidR="00014740">
              <w:rPr>
                <w:noProof/>
                <w:webHidden/>
              </w:rPr>
              <w:tab/>
            </w:r>
            <w:r w:rsidR="00014740">
              <w:rPr>
                <w:noProof/>
                <w:webHidden/>
              </w:rPr>
              <w:fldChar w:fldCharType="begin"/>
            </w:r>
            <w:r w:rsidR="00014740">
              <w:rPr>
                <w:noProof/>
                <w:webHidden/>
              </w:rPr>
              <w:instrText xml:space="preserve"> PAGEREF _Toc83838879 \h </w:instrText>
            </w:r>
            <w:r w:rsidR="00014740">
              <w:rPr>
                <w:noProof/>
                <w:webHidden/>
              </w:rPr>
            </w:r>
            <w:r w:rsidR="00014740">
              <w:rPr>
                <w:noProof/>
                <w:webHidden/>
              </w:rPr>
              <w:fldChar w:fldCharType="separate"/>
            </w:r>
            <w:r w:rsidR="00014740">
              <w:rPr>
                <w:noProof/>
                <w:webHidden/>
              </w:rPr>
              <w:t>121</w:t>
            </w:r>
            <w:r w:rsidR="00014740">
              <w:rPr>
                <w:noProof/>
                <w:webHidden/>
              </w:rPr>
              <w:fldChar w:fldCharType="end"/>
            </w:r>
          </w:hyperlink>
        </w:p>
        <w:p w14:paraId="3505E07F" w14:textId="66E669B3"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80" w:history="1">
            <w:r w:rsidR="00014740" w:rsidRPr="00EA1017">
              <w:rPr>
                <w:rStyle w:val="Hipervnculo"/>
                <w:noProof/>
              </w:rPr>
              <w:t>7.</w:t>
            </w:r>
            <w:r w:rsidR="00014740">
              <w:rPr>
                <w:rFonts w:asciiTheme="minorHAnsi" w:eastAsiaTheme="minorEastAsia" w:hAnsiTheme="minorHAnsi" w:cstheme="minorBidi"/>
                <w:noProof/>
                <w:sz w:val="22"/>
                <w:szCs w:val="22"/>
              </w:rPr>
              <w:tab/>
            </w:r>
            <w:r w:rsidR="00014740" w:rsidRPr="00EA1017">
              <w:rPr>
                <w:rStyle w:val="Hipervnculo"/>
                <w:noProof/>
              </w:rPr>
              <w:t>Caso de Uso CU-07 “Subir documentación en convocatoria”.</w:t>
            </w:r>
            <w:r w:rsidR="00014740">
              <w:rPr>
                <w:noProof/>
                <w:webHidden/>
              </w:rPr>
              <w:tab/>
            </w:r>
            <w:r w:rsidR="00014740">
              <w:rPr>
                <w:noProof/>
                <w:webHidden/>
              </w:rPr>
              <w:fldChar w:fldCharType="begin"/>
            </w:r>
            <w:r w:rsidR="00014740">
              <w:rPr>
                <w:noProof/>
                <w:webHidden/>
              </w:rPr>
              <w:instrText xml:space="preserve"> PAGEREF _Toc83838880 \h </w:instrText>
            </w:r>
            <w:r w:rsidR="00014740">
              <w:rPr>
                <w:noProof/>
                <w:webHidden/>
              </w:rPr>
            </w:r>
            <w:r w:rsidR="00014740">
              <w:rPr>
                <w:noProof/>
                <w:webHidden/>
              </w:rPr>
              <w:fldChar w:fldCharType="separate"/>
            </w:r>
            <w:r w:rsidR="00014740">
              <w:rPr>
                <w:noProof/>
                <w:webHidden/>
              </w:rPr>
              <w:t>123</w:t>
            </w:r>
            <w:r w:rsidR="00014740">
              <w:rPr>
                <w:noProof/>
                <w:webHidden/>
              </w:rPr>
              <w:fldChar w:fldCharType="end"/>
            </w:r>
          </w:hyperlink>
        </w:p>
        <w:p w14:paraId="3D824426" w14:textId="1C1799F6"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81" w:history="1">
            <w:r w:rsidR="00014740" w:rsidRPr="00EA1017">
              <w:rPr>
                <w:rStyle w:val="Hipervnculo"/>
                <w:noProof/>
              </w:rPr>
              <w:t>8.</w:t>
            </w:r>
            <w:r w:rsidR="00014740">
              <w:rPr>
                <w:rFonts w:asciiTheme="minorHAnsi" w:eastAsiaTheme="minorEastAsia" w:hAnsiTheme="minorHAnsi" w:cstheme="minorBidi"/>
                <w:noProof/>
                <w:sz w:val="22"/>
                <w:szCs w:val="22"/>
              </w:rPr>
              <w:tab/>
            </w:r>
            <w:r w:rsidR="00014740" w:rsidRPr="00EA1017">
              <w:rPr>
                <w:rStyle w:val="Hipervnculo"/>
                <w:noProof/>
              </w:rPr>
              <w:t>Caso de Uso CU-08 “Verificar documentación del aspirante”</w:t>
            </w:r>
            <w:r w:rsidR="00014740">
              <w:rPr>
                <w:noProof/>
                <w:webHidden/>
              </w:rPr>
              <w:tab/>
            </w:r>
            <w:r w:rsidR="00014740">
              <w:rPr>
                <w:noProof/>
                <w:webHidden/>
              </w:rPr>
              <w:fldChar w:fldCharType="begin"/>
            </w:r>
            <w:r w:rsidR="00014740">
              <w:rPr>
                <w:noProof/>
                <w:webHidden/>
              </w:rPr>
              <w:instrText xml:space="preserve"> PAGEREF _Toc83838881 \h </w:instrText>
            </w:r>
            <w:r w:rsidR="00014740">
              <w:rPr>
                <w:noProof/>
                <w:webHidden/>
              </w:rPr>
            </w:r>
            <w:r w:rsidR="00014740">
              <w:rPr>
                <w:noProof/>
                <w:webHidden/>
              </w:rPr>
              <w:fldChar w:fldCharType="separate"/>
            </w:r>
            <w:r w:rsidR="00014740">
              <w:rPr>
                <w:noProof/>
                <w:webHidden/>
              </w:rPr>
              <w:t>125</w:t>
            </w:r>
            <w:r w:rsidR="00014740">
              <w:rPr>
                <w:noProof/>
                <w:webHidden/>
              </w:rPr>
              <w:fldChar w:fldCharType="end"/>
            </w:r>
          </w:hyperlink>
        </w:p>
        <w:p w14:paraId="497D41BE" w14:textId="5A1CCFD0" w:rsidR="00014740" w:rsidRDefault="00CF194D">
          <w:pPr>
            <w:pStyle w:val="TDC3"/>
            <w:tabs>
              <w:tab w:val="left" w:pos="880"/>
              <w:tab w:val="right" w:leader="dot" w:pos="9111"/>
            </w:tabs>
            <w:rPr>
              <w:rFonts w:asciiTheme="minorHAnsi" w:eastAsiaTheme="minorEastAsia" w:hAnsiTheme="minorHAnsi" w:cstheme="minorBidi"/>
              <w:noProof/>
              <w:sz w:val="22"/>
              <w:szCs w:val="22"/>
            </w:rPr>
          </w:pPr>
          <w:hyperlink w:anchor="_Toc83838882" w:history="1">
            <w:r w:rsidR="00014740" w:rsidRPr="00EA1017">
              <w:rPr>
                <w:rStyle w:val="Hipervnculo"/>
                <w:noProof/>
              </w:rPr>
              <w:t>9.</w:t>
            </w:r>
            <w:r w:rsidR="00014740">
              <w:rPr>
                <w:rFonts w:asciiTheme="minorHAnsi" w:eastAsiaTheme="minorEastAsia" w:hAnsiTheme="minorHAnsi" w:cstheme="minorBidi"/>
                <w:noProof/>
                <w:sz w:val="22"/>
                <w:szCs w:val="22"/>
              </w:rPr>
              <w:tab/>
            </w:r>
            <w:r w:rsidR="00014740" w:rsidRPr="00EA1017">
              <w:rPr>
                <w:rStyle w:val="Hipervnculo"/>
                <w:noProof/>
              </w:rPr>
              <w:t>Caso de Uso CU-09 “Consultar estado de convocatorias del aspirante”.</w:t>
            </w:r>
            <w:r w:rsidR="00014740">
              <w:rPr>
                <w:noProof/>
                <w:webHidden/>
              </w:rPr>
              <w:tab/>
            </w:r>
            <w:r w:rsidR="00014740">
              <w:rPr>
                <w:noProof/>
                <w:webHidden/>
              </w:rPr>
              <w:fldChar w:fldCharType="begin"/>
            </w:r>
            <w:r w:rsidR="00014740">
              <w:rPr>
                <w:noProof/>
                <w:webHidden/>
              </w:rPr>
              <w:instrText xml:space="preserve"> PAGEREF _Toc83838882 \h </w:instrText>
            </w:r>
            <w:r w:rsidR="00014740">
              <w:rPr>
                <w:noProof/>
                <w:webHidden/>
              </w:rPr>
            </w:r>
            <w:r w:rsidR="00014740">
              <w:rPr>
                <w:noProof/>
                <w:webHidden/>
              </w:rPr>
              <w:fldChar w:fldCharType="separate"/>
            </w:r>
            <w:r w:rsidR="00014740">
              <w:rPr>
                <w:noProof/>
                <w:webHidden/>
              </w:rPr>
              <w:t>127</w:t>
            </w:r>
            <w:r w:rsidR="00014740">
              <w:rPr>
                <w:noProof/>
                <w:webHidden/>
              </w:rPr>
              <w:fldChar w:fldCharType="end"/>
            </w:r>
          </w:hyperlink>
        </w:p>
        <w:p w14:paraId="654FEAFD" w14:textId="0C9FF680" w:rsidR="00014740" w:rsidRDefault="00CF194D">
          <w:pPr>
            <w:pStyle w:val="TDC3"/>
            <w:tabs>
              <w:tab w:val="left" w:pos="1100"/>
              <w:tab w:val="right" w:leader="dot" w:pos="9111"/>
            </w:tabs>
            <w:rPr>
              <w:rFonts w:asciiTheme="minorHAnsi" w:eastAsiaTheme="minorEastAsia" w:hAnsiTheme="minorHAnsi" w:cstheme="minorBidi"/>
              <w:noProof/>
              <w:sz w:val="22"/>
              <w:szCs w:val="22"/>
            </w:rPr>
          </w:pPr>
          <w:hyperlink w:anchor="_Toc83838883" w:history="1">
            <w:r w:rsidR="00014740" w:rsidRPr="00EA1017">
              <w:rPr>
                <w:rStyle w:val="Hipervnculo"/>
                <w:noProof/>
              </w:rPr>
              <w:t>10.</w:t>
            </w:r>
            <w:r w:rsidR="00014740">
              <w:rPr>
                <w:rFonts w:asciiTheme="minorHAnsi" w:eastAsiaTheme="minorEastAsia" w:hAnsiTheme="minorHAnsi" w:cstheme="minorBidi"/>
                <w:noProof/>
                <w:sz w:val="22"/>
                <w:szCs w:val="22"/>
              </w:rPr>
              <w:tab/>
            </w:r>
            <w:r w:rsidR="00014740" w:rsidRPr="00EA1017">
              <w:rPr>
                <w:rStyle w:val="Hipervnculo"/>
                <w:noProof/>
              </w:rPr>
              <w:t>Caso de Uso CU-10 “Consultar estatus general de convocatorias ”.</w:t>
            </w:r>
            <w:r w:rsidR="00014740">
              <w:rPr>
                <w:noProof/>
                <w:webHidden/>
              </w:rPr>
              <w:tab/>
            </w:r>
            <w:r w:rsidR="00014740">
              <w:rPr>
                <w:noProof/>
                <w:webHidden/>
              </w:rPr>
              <w:fldChar w:fldCharType="begin"/>
            </w:r>
            <w:r w:rsidR="00014740">
              <w:rPr>
                <w:noProof/>
                <w:webHidden/>
              </w:rPr>
              <w:instrText xml:space="preserve"> PAGEREF _Toc83838883 \h </w:instrText>
            </w:r>
            <w:r w:rsidR="00014740">
              <w:rPr>
                <w:noProof/>
                <w:webHidden/>
              </w:rPr>
            </w:r>
            <w:r w:rsidR="00014740">
              <w:rPr>
                <w:noProof/>
                <w:webHidden/>
              </w:rPr>
              <w:fldChar w:fldCharType="separate"/>
            </w:r>
            <w:r w:rsidR="00014740">
              <w:rPr>
                <w:noProof/>
                <w:webHidden/>
              </w:rPr>
              <w:t>130</w:t>
            </w:r>
            <w:r w:rsidR="00014740">
              <w:rPr>
                <w:noProof/>
                <w:webHidden/>
              </w:rPr>
              <w:fldChar w:fldCharType="end"/>
            </w:r>
          </w:hyperlink>
        </w:p>
        <w:p w14:paraId="45F6EB5D" w14:textId="330320BE" w:rsidR="00014740" w:rsidRDefault="00CF194D">
          <w:pPr>
            <w:pStyle w:val="TDC3"/>
            <w:tabs>
              <w:tab w:val="left" w:pos="1100"/>
              <w:tab w:val="right" w:leader="dot" w:pos="9111"/>
            </w:tabs>
            <w:rPr>
              <w:rFonts w:asciiTheme="minorHAnsi" w:eastAsiaTheme="minorEastAsia" w:hAnsiTheme="minorHAnsi" w:cstheme="minorBidi"/>
              <w:noProof/>
              <w:sz w:val="22"/>
              <w:szCs w:val="22"/>
            </w:rPr>
          </w:pPr>
          <w:hyperlink w:anchor="_Toc83838884" w:history="1">
            <w:r w:rsidR="00014740" w:rsidRPr="00EA1017">
              <w:rPr>
                <w:rStyle w:val="Hipervnculo"/>
                <w:noProof/>
              </w:rPr>
              <w:t>11.</w:t>
            </w:r>
            <w:r w:rsidR="00014740">
              <w:rPr>
                <w:rFonts w:asciiTheme="minorHAnsi" w:eastAsiaTheme="minorEastAsia" w:hAnsiTheme="minorHAnsi" w:cstheme="minorBidi"/>
                <w:noProof/>
                <w:sz w:val="22"/>
                <w:szCs w:val="22"/>
              </w:rPr>
              <w:tab/>
            </w:r>
            <w:r w:rsidR="00014740" w:rsidRPr="00EA1017">
              <w:rPr>
                <w:rStyle w:val="Hipervnculo"/>
                <w:noProof/>
              </w:rPr>
              <w:t>Caso de Uso CU-12 “Exportar Informacióna excel del estatus de convocatorias”.</w:t>
            </w:r>
            <w:r w:rsidR="00014740">
              <w:rPr>
                <w:noProof/>
                <w:webHidden/>
              </w:rPr>
              <w:tab/>
            </w:r>
            <w:r w:rsidR="00014740">
              <w:rPr>
                <w:noProof/>
                <w:webHidden/>
              </w:rPr>
              <w:fldChar w:fldCharType="begin"/>
            </w:r>
            <w:r w:rsidR="00014740">
              <w:rPr>
                <w:noProof/>
                <w:webHidden/>
              </w:rPr>
              <w:instrText xml:space="preserve"> PAGEREF _Toc83838884 \h </w:instrText>
            </w:r>
            <w:r w:rsidR="00014740">
              <w:rPr>
                <w:noProof/>
                <w:webHidden/>
              </w:rPr>
            </w:r>
            <w:r w:rsidR="00014740">
              <w:rPr>
                <w:noProof/>
                <w:webHidden/>
              </w:rPr>
              <w:fldChar w:fldCharType="separate"/>
            </w:r>
            <w:r w:rsidR="00014740">
              <w:rPr>
                <w:noProof/>
                <w:webHidden/>
              </w:rPr>
              <w:t>131</w:t>
            </w:r>
            <w:r w:rsidR="00014740">
              <w:rPr>
                <w:noProof/>
                <w:webHidden/>
              </w:rPr>
              <w:fldChar w:fldCharType="end"/>
            </w:r>
          </w:hyperlink>
        </w:p>
        <w:p w14:paraId="2CB02780" w14:textId="2E987F23" w:rsidR="00014740" w:rsidRDefault="00CF194D">
          <w:pPr>
            <w:pStyle w:val="TDC3"/>
            <w:tabs>
              <w:tab w:val="left" w:pos="1100"/>
              <w:tab w:val="right" w:leader="dot" w:pos="9111"/>
            </w:tabs>
            <w:rPr>
              <w:rFonts w:asciiTheme="minorHAnsi" w:eastAsiaTheme="minorEastAsia" w:hAnsiTheme="minorHAnsi" w:cstheme="minorBidi"/>
              <w:noProof/>
              <w:sz w:val="22"/>
              <w:szCs w:val="22"/>
            </w:rPr>
          </w:pPr>
          <w:hyperlink w:anchor="_Toc83838885" w:history="1">
            <w:r w:rsidR="00014740" w:rsidRPr="00EA1017">
              <w:rPr>
                <w:rStyle w:val="Hipervnculo"/>
                <w:noProof/>
              </w:rPr>
              <w:t>12.</w:t>
            </w:r>
            <w:r w:rsidR="00014740">
              <w:rPr>
                <w:rFonts w:asciiTheme="minorHAnsi" w:eastAsiaTheme="minorEastAsia" w:hAnsiTheme="minorHAnsi" w:cstheme="minorBidi"/>
                <w:noProof/>
                <w:sz w:val="22"/>
                <w:szCs w:val="22"/>
              </w:rPr>
              <w:tab/>
            </w:r>
            <w:r w:rsidR="00014740" w:rsidRPr="00EA1017">
              <w:rPr>
                <w:rStyle w:val="Hipervnculo"/>
                <w:noProof/>
              </w:rPr>
              <w:t>Caso de Uso CU-13 “Consumir datos generales de aspirantes”.</w:t>
            </w:r>
            <w:r w:rsidR="00014740">
              <w:rPr>
                <w:noProof/>
                <w:webHidden/>
              </w:rPr>
              <w:tab/>
            </w:r>
            <w:r w:rsidR="00014740">
              <w:rPr>
                <w:noProof/>
                <w:webHidden/>
              </w:rPr>
              <w:fldChar w:fldCharType="begin"/>
            </w:r>
            <w:r w:rsidR="00014740">
              <w:rPr>
                <w:noProof/>
                <w:webHidden/>
              </w:rPr>
              <w:instrText xml:space="preserve"> PAGEREF _Toc83838885 \h </w:instrText>
            </w:r>
            <w:r w:rsidR="00014740">
              <w:rPr>
                <w:noProof/>
                <w:webHidden/>
              </w:rPr>
            </w:r>
            <w:r w:rsidR="00014740">
              <w:rPr>
                <w:noProof/>
                <w:webHidden/>
              </w:rPr>
              <w:fldChar w:fldCharType="separate"/>
            </w:r>
            <w:r w:rsidR="00014740">
              <w:rPr>
                <w:noProof/>
                <w:webHidden/>
              </w:rPr>
              <w:t>132</w:t>
            </w:r>
            <w:r w:rsidR="00014740">
              <w:rPr>
                <w:noProof/>
                <w:webHidden/>
              </w:rPr>
              <w:fldChar w:fldCharType="end"/>
            </w:r>
          </w:hyperlink>
        </w:p>
        <w:p w14:paraId="7CE835BC" w14:textId="02A9B228" w:rsidR="00014740" w:rsidRDefault="00CF194D">
          <w:pPr>
            <w:pStyle w:val="TDC3"/>
            <w:tabs>
              <w:tab w:val="left" w:pos="1100"/>
              <w:tab w:val="right" w:leader="dot" w:pos="9111"/>
            </w:tabs>
            <w:rPr>
              <w:rFonts w:asciiTheme="minorHAnsi" w:eastAsiaTheme="minorEastAsia" w:hAnsiTheme="minorHAnsi" w:cstheme="minorBidi"/>
              <w:noProof/>
              <w:sz w:val="22"/>
              <w:szCs w:val="22"/>
            </w:rPr>
          </w:pPr>
          <w:hyperlink w:anchor="_Toc83838886" w:history="1">
            <w:r w:rsidR="00014740" w:rsidRPr="00EA1017">
              <w:rPr>
                <w:rStyle w:val="Hipervnculo"/>
                <w:noProof/>
              </w:rPr>
              <w:t>13.</w:t>
            </w:r>
            <w:r w:rsidR="00014740">
              <w:rPr>
                <w:rFonts w:asciiTheme="minorHAnsi" w:eastAsiaTheme="minorEastAsia" w:hAnsiTheme="minorHAnsi" w:cstheme="minorBidi"/>
                <w:noProof/>
                <w:sz w:val="22"/>
                <w:szCs w:val="22"/>
              </w:rPr>
              <w:tab/>
            </w:r>
            <w:r w:rsidR="00014740" w:rsidRPr="00EA1017">
              <w:rPr>
                <w:rStyle w:val="Hipervnculo"/>
                <w:noProof/>
              </w:rPr>
              <w:t>Caso de Uso CU-14 “CRUD Requisitos”</w:t>
            </w:r>
            <w:r w:rsidR="00014740">
              <w:rPr>
                <w:noProof/>
                <w:webHidden/>
              </w:rPr>
              <w:tab/>
            </w:r>
            <w:r w:rsidR="00014740">
              <w:rPr>
                <w:noProof/>
                <w:webHidden/>
              </w:rPr>
              <w:fldChar w:fldCharType="begin"/>
            </w:r>
            <w:r w:rsidR="00014740">
              <w:rPr>
                <w:noProof/>
                <w:webHidden/>
              </w:rPr>
              <w:instrText xml:space="preserve"> PAGEREF _Toc83838886 \h </w:instrText>
            </w:r>
            <w:r w:rsidR="00014740">
              <w:rPr>
                <w:noProof/>
                <w:webHidden/>
              </w:rPr>
            </w:r>
            <w:r w:rsidR="00014740">
              <w:rPr>
                <w:noProof/>
                <w:webHidden/>
              </w:rPr>
              <w:fldChar w:fldCharType="separate"/>
            </w:r>
            <w:r w:rsidR="00014740">
              <w:rPr>
                <w:noProof/>
                <w:webHidden/>
              </w:rPr>
              <w:t>134</w:t>
            </w:r>
            <w:r w:rsidR="00014740">
              <w:rPr>
                <w:noProof/>
                <w:webHidden/>
              </w:rPr>
              <w:fldChar w:fldCharType="end"/>
            </w:r>
          </w:hyperlink>
        </w:p>
        <w:p w14:paraId="73625E23" w14:textId="2F3D838C" w:rsidR="00014740" w:rsidRDefault="00CF194D">
          <w:pPr>
            <w:pStyle w:val="TDC3"/>
            <w:tabs>
              <w:tab w:val="left" w:pos="1100"/>
              <w:tab w:val="right" w:leader="dot" w:pos="9111"/>
            </w:tabs>
            <w:rPr>
              <w:rFonts w:asciiTheme="minorHAnsi" w:eastAsiaTheme="minorEastAsia" w:hAnsiTheme="minorHAnsi" w:cstheme="minorBidi"/>
              <w:noProof/>
              <w:sz w:val="22"/>
              <w:szCs w:val="22"/>
            </w:rPr>
          </w:pPr>
          <w:hyperlink w:anchor="_Toc83838887" w:history="1">
            <w:r w:rsidR="00014740" w:rsidRPr="00EA1017">
              <w:rPr>
                <w:rStyle w:val="Hipervnculo"/>
                <w:noProof/>
              </w:rPr>
              <w:t>14.</w:t>
            </w:r>
            <w:r w:rsidR="00014740">
              <w:rPr>
                <w:rFonts w:asciiTheme="minorHAnsi" w:eastAsiaTheme="minorEastAsia" w:hAnsiTheme="minorHAnsi" w:cstheme="minorBidi"/>
                <w:noProof/>
                <w:sz w:val="22"/>
                <w:szCs w:val="22"/>
              </w:rPr>
              <w:tab/>
            </w:r>
            <w:r w:rsidR="00014740" w:rsidRPr="00EA1017">
              <w:rPr>
                <w:rStyle w:val="Hipervnculo"/>
                <w:noProof/>
              </w:rPr>
              <w:t>Caso de Uso CU-15 “Asignar requisitos a convocatorias”</w:t>
            </w:r>
            <w:r w:rsidR="00014740">
              <w:rPr>
                <w:noProof/>
                <w:webHidden/>
              </w:rPr>
              <w:tab/>
            </w:r>
            <w:r w:rsidR="00014740">
              <w:rPr>
                <w:noProof/>
                <w:webHidden/>
              </w:rPr>
              <w:fldChar w:fldCharType="begin"/>
            </w:r>
            <w:r w:rsidR="00014740">
              <w:rPr>
                <w:noProof/>
                <w:webHidden/>
              </w:rPr>
              <w:instrText xml:space="preserve"> PAGEREF _Toc83838887 \h </w:instrText>
            </w:r>
            <w:r w:rsidR="00014740">
              <w:rPr>
                <w:noProof/>
                <w:webHidden/>
              </w:rPr>
            </w:r>
            <w:r w:rsidR="00014740">
              <w:rPr>
                <w:noProof/>
                <w:webHidden/>
              </w:rPr>
              <w:fldChar w:fldCharType="separate"/>
            </w:r>
            <w:r w:rsidR="00014740">
              <w:rPr>
                <w:noProof/>
                <w:webHidden/>
              </w:rPr>
              <w:t>137</w:t>
            </w:r>
            <w:r w:rsidR="00014740">
              <w:rPr>
                <w:noProof/>
                <w:webHidden/>
              </w:rPr>
              <w:fldChar w:fldCharType="end"/>
            </w:r>
          </w:hyperlink>
        </w:p>
        <w:p w14:paraId="1FC253D6" w14:textId="344CC13A" w:rsidR="00014740" w:rsidRDefault="00CF194D">
          <w:pPr>
            <w:pStyle w:val="TDC1"/>
            <w:tabs>
              <w:tab w:val="right" w:leader="dot" w:pos="9111"/>
            </w:tabs>
            <w:rPr>
              <w:rFonts w:asciiTheme="minorHAnsi" w:eastAsiaTheme="minorEastAsia" w:hAnsiTheme="minorHAnsi" w:cstheme="minorBidi"/>
              <w:b w:val="0"/>
              <w:noProof/>
              <w:sz w:val="22"/>
              <w:szCs w:val="22"/>
            </w:rPr>
          </w:pPr>
          <w:hyperlink w:anchor="_Toc83838888" w:history="1">
            <w:r w:rsidR="00014740" w:rsidRPr="00EA1017">
              <w:rPr>
                <w:rStyle w:val="Hipervnculo"/>
                <w:noProof/>
              </w:rPr>
              <w:t>REFERENCIAS</w:t>
            </w:r>
            <w:r w:rsidR="00014740">
              <w:rPr>
                <w:noProof/>
                <w:webHidden/>
              </w:rPr>
              <w:tab/>
            </w:r>
            <w:r w:rsidR="00014740">
              <w:rPr>
                <w:noProof/>
                <w:webHidden/>
              </w:rPr>
              <w:fldChar w:fldCharType="begin"/>
            </w:r>
            <w:r w:rsidR="00014740">
              <w:rPr>
                <w:noProof/>
                <w:webHidden/>
              </w:rPr>
              <w:instrText xml:space="preserve"> PAGEREF _Toc83838888 \h </w:instrText>
            </w:r>
            <w:r w:rsidR="00014740">
              <w:rPr>
                <w:noProof/>
                <w:webHidden/>
              </w:rPr>
            </w:r>
            <w:r w:rsidR="00014740">
              <w:rPr>
                <w:noProof/>
                <w:webHidden/>
              </w:rPr>
              <w:fldChar w:fldCharType="separate"/>
            </w:r>
            <w:r w:rsidR="00014740">
              <w:rPr>
                <w:noProof/>
                <w:webHidden/>
              </w:rPr>
              <w:t>141</w:t>
            </w:r>
            <w:r w:rsidR="00014740">
              <w:rPr>
                <w:noProof/>
                <w:webHidden/>
              </w:rPr>
              <w:fldChar w:fldCharType="end"/>
            </w:r>
          </w:hyperlink>
        </w:p>
        <w:p w14:paraId="7CC2C905" w14:textId="405B4417" w:rsidR="00A97983" w:rsidRDefault="00A97983">
          <w:r>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3838784"/>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71F234F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a</w:t>
      </w:r>
      <w:ins w:id="3" w:author="Juan Manuel Gutiérrez Méndez" w:date="2021-10-14T12:03:00Z">
        <w:r w:rsidR="00DE438E">
          <w:t xml:space="preserve"> </w:t>
        </w:r>
      </w:ins>
      <w:r w:rsidR="007B163B">
        <w:t xml:space="preserve">través de servicios, lo cual de la mano con el desarrollo acelerado de las tecnologías en la nube, proveen al software de importantes características de disponibilidad, escalabilidad y mantenibilidad. </w:t>
      </w:r>
    </w:p>
    <w:p w14:paraId="3B429211" w14:textId="0AB935B5"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smartphones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8B39B1">
      <w:pPr>
        <w:pStyle w:val="Ttulo2"/>
        <w:numPr>
          <w:ilvl w:val="1"/>
          <w:numId w:val="16"/>
        </w:numPr>
      </w:pPr>
      <w:bookmarkStart w:id="4" w:name="_heading=h.3znysh7" w:colFirst="0" w:colLast="0"/>
      <w:bookmarkStart w:id="5" w:name="_Toc83838785"/>
      <w:bookmarkEnd w:id="4"/>
      <w:r w:rsidRPr="00AA484F">
        <w:lastRenderedPageBreak/>
        <w:t>PLANTEAMIENTO E IDENTIFICACIÓN DEL PROBLEMA</w:t>
      </w:r>
      <w:bookmarkEnd w:id="5"/>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t>CodeIgniter</w:t>
      </w:r>
      <w:proofErr w:type="spellEnd"/>
      <w:r>
        <w:t xml:space="preserve"> y el manejador de base de datos Postgresql. Cuenta también con una interfaz de usuario no responsiva, la cual no permite </w:t>
      </w:r>
      <w:r w:rsidR="002060ED">
        <w:t>una adecuada visualización</w:t>
      </w:r>
      <w:r>
        <w:t xml:space="preserve"> con dispositivos móviles.</w:t>
      </w:r>
    </w:p>
    <w:p w14:paraId="17AF1C24" w14:textId="77777777" w:rsidR="00D1563E" w:rsidRDefault="00CB2618">
      <w:pPr>
        <w:ind w:firstLine="708"/>
      </w:pPr>
      <w:r>
        <w:t xml:space="preserve">Si bien, la plataforma SIRA ofrece grandes ventajas tecnológicas como punto de contacto entre LANIA y los aspirantes a los programas educativos ofrecidos; el estar desarrollada bajo un esquema de arquitectura monolítica, </w:t>
      </w:r>
      <w:commentRangeStart w:id="6"/>
      <w:r>
        <w:t>provee de cierta rigidez en la necesidad de implementar cambios inmediatos al software, ralentizando su mantenimiento y actualización, así como la adaptación al cambio y adecuaciones que estén relacionadas a la interacción con los aspirantes</w:t>
      </w:r>
      <w:r w:rsidR="002060ED">
        <w:t>,</w:t>
      </w:r>
      <w:r>
        <w:t xml:space="preserve"> </w:t>
      </w:r>
      <w:r w:rsidR="002060ED">
        <w:t>o</w:t>
      </w:r>
      <w:r>
        <w:t xml:space="preserve"> al mejoramiento de la administración de los procesos de admisión de la institución.</w:t>
      </w:r>
      <w:commentRangeEnd w:id="6"/>
      <w:r w:rsidR="00DE438E">
        <w:rPr>
          <w:rStyle w:val="Refdecomentario"/>
        </w:rPr>
        <w:commentReference w:id="6"/>
      </w:r>
    </w:p>
    <w:p w14:paraId="33D75A49" w14:textId="77777777" w:rsidR="00D1563E" w:rsidRDefault="00CB2618" w:rsidP="00293FF3">
      <w:pPr>
        <w:ind w:firstLine="708"/>
      </w:pPr>
      <w:r>
        <w:tab/>
        <w:t xml:space="preserve">Otro punto importante a señalar, es que el desarrollo mediante este tipo de arquitectura, provoca demasiado acoplamiento entre los componentes de la lógica de negocio de la aplicación, por lo que, </w:t>
      </w:r>
      <w:commentRangeStart w:id="7"/>
      <w:r>
        <w:t>al momento de un fallo en alguno de dichos componentes, se tiene un impacto directo en la disponibilidad del sistema, afectando así la continuidad del servicio hasta que dicho fallo se reestablece.</w:t>
      </w:r>
      <w:commentRangeEnd w:id="7"/>
      <w:r w:rsidR="00DE438E">
        <w:rPr>
          <w:rStyle w:val="Refdecomentario"/>
        </w:rPr>
        <w:commentReference w:id="7"/>
      </w:r>
    </w:p>
    <w:p w14:paraId="67AF67C0" w14:textId="77777777" w:rsidR="00D1563E" w:rsidRDefault="00CB2618">
      <w:pPr>
        <w:ind w:firstLine="708"/>
      </w:pPr>
      <w:r>
        <w:t>Derivado de lo anterior, es de suma importancia la oportunidad de mejorar la plataforma mediante una reingeniería en un enfoque orientado a servicios, donde se pueda identificar claramente las responsabilidades de sus componentes, y les permita interactuar inclusive de manera independiente con otros sistemas o procesos que se alimenten de la información manejada por “SIRA”.</w:t>
      </w:r>
    </w:p>
    <w:p w14:paraId="4F2C2AA8" w14:textId="77777777" w:rsidR="00D1563E" w:rsidRDefault="00CB2618" w:rsidP="00293FF3">
      <w:pPr>
        <w:ind w:firstLine="708"/>
      </w:pPr>
      <w:r>
        <w:tab/>
        <w:t xml:space="preserve">Por otro lado, la interfaz de usuario actual si bien es funcional, no cuenta con características de </w:t>
      </w:r>
      <w:proofErr w:type="spellStart"/>
      <w:r>
        <w:t>responsividad</w:t>
      </w:r>
      <w:proofErr w:type="spellEnd"/>
      <w:r>
        <w:t xml:space="preserve"> en clientes como smartphones y tabletas, donde se utilizan diferentes tipos de resolución de pantalla, lo que incide negativamente en la mayoría del público que accede desde Internet, propiciando una experiencia de usuario poco adecuada e incluso originando cierto desinterés por parte de los aspirantes.</w:t>
      </w:r>
    </w:p>
    <w:p w14:paraId="6C6D5D2C" w14:textId="77777777" w:rsidR="00D1563E" w:rsidRDefault="002543D6" w:rsidP="008B39B1">
      <w:pPr>
        <w:pStyle w:val="Ttulo2"/>
        <w:numPr>
          <w:ilvl w:val="1"/>
          <w:numId w:val="16"/>
        </w:numPr>
      </w:pPr>
      <w:bookmarkStart w:id="8" w:name="_heading=h.2et92p0" w:colFirst="0" w:colLast="0"/>
      <w:bookmarkStart w:id="9" w:name="_Toc83838786"/>
      <w:bookmarkEnd w:id="8"/>
      <w:r>
        <w:lastRenderedPageBreak/>
        <w:t>OBJETIVO GENERAL Y ESPECÍFICOS</w:t>
      </w:r>
      <w:bookmarkEnd w:id="9"/>
    </w:p>
    <w:p w14:paraId="3A9C61A3" w14:textId="77777777" w:rsidR="00D1563E" w:rsidRDefault="00D1563E">
      <w:pPr>
        <w:spacing w:line="276" w:lineRule="auto"/>
      </w:pPr>
    </w:p>
    <w:p w14:paraId="1C5A7F69" w14:textId="77777777" w:rsidR="00D1563E" w:rsidRDefault="00CB2618">
      <w:pPr>
        <w:pStyle w:val="Ttulo4"/>
      </w:pPr>
      <w:commentRangeStart w:id="10"/>
      <w:r>
        <w:t>Objetivo General.</w:t>
      </w:r>
      <w:commentRangeEnd w:id="10"/>
      <w:r w:rsidR="00DE438E">
        <w:rPr>
          <w:rStyle w:val="Refdecomentario"/>
          <w:rFonts w:eastAsia="Arial" w:cs="Arial"/>
          <w:b w:val="0"/>
          <w:bCs w:val="0"/>
          <w:i w:val="0"/>
          <w:iCs w:val="0"/>
        </w:rPr>
        <w:commentReference w:id="10"/>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8B39B1">
      <w:pPr>
        <w:pStyle w:val="Ttulo2"/>
        <w:numPr>
          <w:ilvl w:val="1"/>
          <w:numId w:val="16"/>
        </w:numPr>
      </w:pPr>
      <w:bookmarkStart w:id="11" w:name="_heading=h.tyjcwt" w:colFirst="0" w:colLast="0"/>
      <w:bookmarkStart w:id="12" w:name="_Toc83838787"/>
      <w:bookmarkEnd w:id="11"/>
      <w:r>
        <w:t>JUSTIFICACIÓN</w:t>
      </w:r>
      <w:bookmarkEnd w:id="12"/>
    </w:p>
    <w:p w14:paraId="6A9D59C6" w14:textId="77777777" w:rsidR="008C4A20" w:rsidRPr="008C4A20" w:rsidRDefault="008C4A20" w:rsidP="008C4A20"/>
    <w:p w14:paraId="318A03FB" w14:textId="628EAD3C" w:rsidR="00D1563E" w:rsidRPr="00293FF3"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Pr="00A12210">
        <w:t>.</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w:t>
      </w:r>
      <w:r w:rsidR="00CB2618">
        <w:lastRenderedPageBreak/>
        <w:t xml:space="preserve">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7F5EDCA8"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t>,</w:t>
      </w:r>
      <w:r>
        <w:rPr>
          <w:i/>
        </w:rPr>
        <w:t xml:space="preserve">“…y si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77777777" w:rsidR="007438C5" w:rsidRDefault="00CB2618" w:rsidP="007438C5">
      <w:pPr>
        <w:ind w:firstLine="708"/>
      </w:pPr>
      <w:r>
        <w:t xml:space="preserve"> </w:t>
      </w:r>
      <w:r w:rsidR="007438C5">
        <w:t>Por otro lado, la identificación de las necesidades actuales en el proceso del ingreso de aspirantes a los programas educativos que ofrece LANIA, es de gran utilidad para poder incorporar nuevas características y mejoras, las cuales han sido identificadas a lo largo del tiempo en la experiencia del uso del sistema en su versión actual, y al mismo tiempo impactarán positivamente hacia un mejor manejo y seguimiento de los aspirantes a los programas educativos de LANIA.</w:t>
      </w:r>
    </w:p>
    <w:p w14:paraId="7993E1A0" w14:textId="77777777" w:rsidR="00D1563E" w:rsidRDefault="00D1563E" w:rsidP="004E7F2C">
      <w:pPr>
        <w:ind w:firstLine="708"/>
      </w:pPr>
    </w:p>
    <w:p w14:paraId="3943A7AB" w14:textId="77777777" w:rsidR="00D1563E" w:rsidRDefault="00CB2618" w:rsidP="008B39B1">
      <w:pPr>
        <w:pStyle w:val="Ttulo2"/>
        <w:numPr>
          <w:ilvl w:val="1"/>
          <w:numId w:val="16"/>
        </w:numPr>
      </w:pPr>
      <w:bookmarkStart w:id="13" w:name="_heading=h.3dy6vkm" w:colFirst="0" w:colLast="0"/>
      <w:bookmarkStart w:id="14" w:name="_Toc83838788"/>
      <w:bookmarkEnd w:id="13"/>
      <w:r>
        <w:t>ALCANCES Y LIMITACIONES</w:t>
      </w:r>
      <w:bookmarkEnd w:id="14"/>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2B3625AA"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LANIA. </w:t>
      </w:r>
      <w:r w:rsidR="008C0D92">
        <w:rPr>
          <w:color w:val="000000"/>
        </w:rPr>
        <w:t>Aquí 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lastRenderedPageBreak/>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77777777" w:rsidR="00D1563E" w:rsidRDefault="00CB2618">
      <w:pPr>
        <w:numPr>
          <w:ilvl w:val="0"/>
          <w:numId w:val="3"/>
        </w:numPr>
        <w:pBdr>
          <w:top w:val="nil"/>
          <w:left w:val="nil"/>
          <w:bottom w:val="nil"/>
          <w:right w:val="nil"/>
          <w:between w:val="nil"/>
        </w:pBdr>
        <w:spacing w:after="0"/>
        <w:rPr>
          <w:color w:val="000000"/>
        </w:rPr>
      </w:pPr>
      <w:r>
        <w:rPr>
          <w:color w:val="000000"/>
        </w:rPr>
        <w:t>Así mismo se entregará el código fuente en medios digitales de dicho prototipo para los fines que convengan a la institución.</w:t>
      </w:r>
    </w:p>
    <w:p w14:paraId="3F98342A" w14:textId="51B97824" w:rsidR="00D1563E" w:rsidDel="0043544E" w:rsidRDefault="00CB2618" w:rsidP="0043544E">
      <w:pPr>
        <w:numPr>
          <w:ilvl w:val="0"/>
          <w:numId w:val="3"/>
        </w:numPr>
        <w:pBdr>
          <w:top w:val="nil"/>
          <w:left w:val="nil"/>
          <w:bottom w:val="nil"/>
          <w:right w:val="nil"/>
          <w:between w:val="nil"/>
        </w:pBdr>
        <w:spacing w:after="0"/>
        <w:rPr>
          <w:del w:id="15" w:author="Juan Manuel Gutiérrez Méndez" w:date="2021-10-14T17:12:00Z"/>
          <w:color w:val="000000"/>
        </w:rPr>
      </w:pPr>
      <w:r w:rsidRPr="0043544E">
        <w:rPr>
          <w:color w:val="000000"/>
        </w:rPr>
        <w:t>No se pretende realizar una comparativa exhaustiva y detallada con la versión actual del sistema</w:t>
      </w:r>
      <w:del w:id="16" w:author="Juan Manuel Gutiérrez Méndez" w:date="2021-10-14T17:12:00Z">
        <w:r w:rsidDel="0043544E">
          <w:rPr>
            <w:color w:val="000000"/>
          </w:rPr>
          <w:delText xml:space="preserve">, sino simplemente </w:delText>
        </w:r>
        <w:r w:rsidR="005E6F3A" w:rsidDel="0043544E">
          <w:rPr>
            <w:color w:val="000000"/>
          </w:rPr>
          <w:delText>se hace</w:delText>
        </w:r>
        <w:r w:rsidDel="0043544E">
          <w:rPr>
            <w:color w:val="000000"/>
          </w:rPr>
          <w:delText xml:space="preserve"> alusión a ciertos aspectos de la versión actual a manera de referencia o marco contextual.</w:delText>
        </w:r>
      </w:del>
    </w:p>
    <w:p w14:paraId="4D16153C" w14:textId="77777777" w:rsidR="00404C18" w:rsidRPr="0043544E" w:rsidRDefault="00404C18" w:rsidP="004436A7">
      <w:pPr>
        <w:numPr>
          <w:ilvl w:val="0"/>
          <w:numId w:val="3"/>
        </w:numPr>
        <w:pBdr>
          <w:top w:val="nil"/>
          <w:left w:val="nil"/>
          <w:bottom w:val="nil"/>
          <w:right w:val="nil"/>
          <w:between w:val="nil"/>
        </w:pBdr>
        <w:spacing w:after="0"/>
        <w:rPr>
          <w:color w:val="000000"/>
        </w:rPr>
        <w:pPrChange w:id="17" w:author="Juan Manuel Gutiérrez Méndez" w:date="2021-10-14T17:12:00Z">
          <w:pPr>
            <w:pBdr>
              <w:top w:val="nil"/>
              <w:left w:val="nil"/>
              <w:bottom w:val="nil"/>
              <w:right w:val="nil"/>
              <w:between w:val="nil"/>
            </w:pBdr>
            <w:spacing w:after="0"/>
          </w:pPr>
        </w:pPrChange>
      </w:pPr>
    </w:p>
    <w:p w14:paraId="633980CD" w14:textId="77777777" w:rsidR="00404C18" w:rsidRPr="00404C18" w:rsidRDefault="00404C18" w:rsidP="008B39B1">
      <w:pPr>
        <w:pStyle w:val="Ttulo2"/>
        <w:numPr>
          <w:ilvl w:val="1"/>
          <w:numId w:val="16"/>
        </w:numPr>
      </w:pPr>
      <w:bookmarkStart w:id="18" w:name="_Toc83838789"/>
      <w:r w:rsidRPr="00404C18">
        <w:t>SOLUCIÓN PROPUESTA.</w:t>
      </w:r>
      <w:bookmarkEnd w:id="18"/>
    </w:p>
    <w:p w14:paraId="300F28CB" w14:textId="77777777" w:rsidR="00404C18" w:rsidRDefault="00404C18" w:rsidP="00404C18">
      <w:pPr>
        <w:pBdr>
          <w:top w:val="nil"/>
          <w:left w:val="nil"/>
          <w:bottom w:val="nil"/>
          <w:right w:val="nil"/>
          <w:between w:val="nil"/>
        </w:pBdr>
        <w:spacing w:after="0"/>
        <w:rPr>
          <w:color w:val="000000"/>
        </w:rPr>
      </w:pPr>
    </w:p>
    <w:p w14:paraId="509CB1F0" w14:textId="5298B9FB" w:rsidR="005067E3" w:rsidRDefault="008C4A20" w:rsidP="005067E3">
      <w:pPr>
        <w:ind w:firstLine="708"/>
      </w:pPr>
      <w:r>
        <w:t xml:space="preserve">Tomando en cuenta lo anterior,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t xml:space="preserve"> una arquitectura </w:t>
      </w:r>
      <w:r w:rsidR="005067E3">
        <w:t xml:space="preserve">de diseño </w:t>
      </w:r>
      <w:r>
        <w:t>orientada a servicios</w:t>
      </w:r>
      <w:r w:rsidR="004E7F2C">
        <w:t xml:space="preserve"> (SOA)</w:t>
      </w:r>
      <w:r>
        <w:t>,  permitiendo desacoplar la interacción de cada componente de la lógica de negocio de la aplicación</w:t>
      </w:r>
      <w:r w:rsidR="007438C5">
        <w:t xml:space="preserve"> disgregándola</w:t>
      </w:r>
      <w:r w:rsidR="005067E3">
        <w:t xml:space="preserve"> en servicios</w:t>
      </w:r>
      <w:r>
        <w:t>,</w:t>
      </w:r>
      <w:r w:rsidR="005067E3">
        <w:t xml:space="preserve"> lo que permit</w:t>
      </w:r>
      <w:r w:rsidR="00FD29F3">
        <w:t>irá</w:t>
      </w:r>
      <w:r w:rsidR="005067E3">
        <w:t xml:space="preserve"> </w:t>
      </w:r>
      <w:r>
        <w:t>obten</w:t>
      </w:r>
      <w:r w:rsidR="005067E3">
        <w:t>er</w:t>
      </w:r>
      <w:r>
        <w:t xml:space="preserve"> así una mayor independencia y modularidad entre las responsabilidades de los mismos, e inclusive</w:t>
      </w:r>
      <w:r w:rsidR="007438C5">
        <w:t>,</w:t>
      </w:r>
      <w:r>
        <w:t xml:space="preserve"> ofrec</w:t>
      </w:r>
      <w:r w:rsidR="005067E3">
        <w:t>er</w:t>
      </w:r>
      <w:r>
        <w:t xml:space="preserve"> </w:t>
      </w:r>
      <w:r w:rsidR="005067E3">
        <w:t>el beneficio</w:t>
      </w:r>
      <w:r>
        <w:t xml:space="preserve"> de comunicar dichos servicios de manera independiente con otros sistemas o herramientas con </w:t>
      </w:r>
      <w:r w:rsidR="005067E3">
        <w:t>las que ya cuenta el CEL</w:t>
      </w:r>
      <w:r w:rsidR="008C0D92">
        <w:t xml:space="preserve"> (Centro de Enseñanza LANIA)</w:t>
      </w:r>
      <w:r w:rsidR="005067E3">
        <w:t>,</w:t>
      </w:r>
      <w:r>
        <w:t xml:space="preserve"> y que impactan directa o indirectamente en el proceso de admisión de aspirantes.</w:t>
      </w:r>
    </w:p>
    <w:p w14:paraId="266314E3" w14:textId="792971DB" w:rsidR="004E7F2C" w:rsidRDefault="005067E3" w:rsidP="004E7F2C">
      <w:pPr>
        <w:ind w:firstLine="708"/>
      </w:pPr>
      <w:r>
        <w:t>Así mismo</w:t>
      </w:r>
      <w:r w:rsidR="004E7F2C">
        <w:t xml:space="preserve">, </w:t>
      </w:r>
      <w:r>
        <w:t xml:space="preserve">se propone </w:t>
      </w:r>
      <w:r w:rsidR="004E7F2C">
        <w:t xml:space="preserve">la implementación de una nueva interfaz de usuario </w:t>
      </w:r>
      <w:r>
        <w:t xml:space="preserve">que </w:t>
      </w:r>
      <w:r w:rsidR="004E7F2C">
        <w:t>incluy</w:t>
      </w:r>
      <w:r>
        <w:t>a características responsivas para dispositiv</w:t>
      </w:r>
      <w:r w:rsidR="00B40F80">
        <w:t xml:space="preserve">os móviles, </w:t>
      </w:r>
      <w:commentRangeStart w:id="19"/>
      <w:r w:rsidR="00B40F80">
        <w:t>lo que permitirá un</w:t>
      </w:r>
      <w:r>
        <w:t xml:space="preserve"> experiencia </w:t>
      </w:r>
      <w:proofErr w:type="spellStart"/>
      <w:r>
        <w:t>mas</w:t>
      </w:r>
      <w:proofErr w:type="spellEnd"/>
      <w:r>
        <w:t xml:space="preserve"> agradable por parte</w:t>
      </w:r>
      <w:r w:rsidR="004E7F2C">
        <w:t xml:space="preserve"> del aspirante en el uso del software, teniendo a su vez la oportunidad de mejorar </w:t>
      </w:r>
      <w:r>
        <w:t>la</w:t>
      </w:r>
      <w:r w:rsidR="004E7F2C">
        <w:t xml:space="preserve"> interacción con los componentes visuales </w:t>
      </w:r>
      <w:r>
        <w:t>de</w:t>
      </w:r>
      <w:r w:rsidR="004E7F2C">
        <w:t xml:space="preserve"> manera m</w:t>
      </w:r>
      <w:r>
        <w:t>ás amigable e intuitiva</w:t>
      </w:r>
      <w:r w:rsidR="004E7F2C">
        <w:t>.</w:t>
      </w:r>
      <w:commentRangeEnd w:id="19"/>
      <w:r w:rsidR="0043544E">
        <w:rPr>
          <w:rStyle w:val="Refdecomentario"/>
        </w:rPr>
        <w:commentReference w:id="19"/>
      </w:r>
    </w:p>
    <w:p w14:paraId="422513FE" w14:textId="4596AC04" w:rsidR="007438C5" w:rsidRDefault="007438C5" w:rsidP="004E7F2C">
      <w:pPr>
        <w:ind w:firstLine="708"/>
      </w:pPr>
      <w:r>
        <w:lastRenderedPageBreak/>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77777777" w:rsidR="004E7F2C" w:rsidRDefault="004E7F2C" w:rsidP="004E7F2C">
      <w:r>
        <w:tab/>
      </w:r>
    </w:p>
    <w:p w14:paraId="06F91101" w14:textId="77777777" w:rsidR="00D1563E" w:rsidRDefault="00CB2618" w:rsidP="008B39B1">
      <w:pPr>
        <w:pStyle w:val="Ttulo2"/>
        <w:numPr>
          <w:ilvl w:val="1"/>
          <w:numId w:val="16"/>
        </w:numPr>
      </w:pPr>
      <w:bookmarkStart w:id="20" w:name="_heading=h.1t3h5sf" w:colFirst="0" w:colLast="0"/>
      <w:bookmarkStart w:id="21" w:name="_Toc83838790"/>
      <w:bookmarkEnd w:id="20"/>
      <w:r>
        <w:t>METODOLOGÍA</w:t>
      </w:r>
      <w:bookmarkEnd w:id="21"/>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8B39B1">
      <w:pPr>
        <w:pStyle w:val="Prrafodelista"/>
        <w:numPr>
          <w:ilvl w:val="0"/>
          <w:numId w:val="31"/>
        </w:numPr>
      </w:pPr>
      <w:r>
        <w:t>Fa</w:t>
      </w:r>
      <w:r w:rsidR="00E67F6D">
        <w:t>se 1: Análisis y Diseño general:</w:t>
      </w:r>
    </w:p>
    <w:p w14:paraId="79A61415" w14:textId="177480D4" w:rsidR="00D1563E" w:rsidRDefault="00CB2618">
      <w:pPr>
        <w:ind w:firstLine="708"/>
      </w:pPr>
      <w:r>
        <w:t xml:space="preserve">1). </w:t>
      </w:r>
      <w:r w:rsidR="008C0D92">
        <w:t xml:space="preserve">Descripción de manera general y </w:t>
      </w:r>
      <w:r>
        <w:t xml:space="preserve"> 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t>Unified</w:t>
      </w:r>
      <w:proofErr w:type="spellEnd"/>
      <w:r w:rsidR="007438C5">
        <w:t xml:space="preserve"> </w:t>
      </w:r>
      <w:proofErr w:type="spellStart"/>
      <w:r w:rsidR="007438C5">
        <w:t>Model</w:t>
      </w:r>
      <w:proofErr w:type="spellEnd"/>
      <w:r w:rsidR="007438C5">
        <w:t xml:space="preserve"> </w:t>
      </w:r>
      <w:proofErr w:type="spellStart"/>
      <w:r w:rsidR="007438C5">
        <w:t>Language</w:t>
      </w:r>
      <w:proofErr w:type="spellEnd"/>
      <w:r w:rsidR="007438C5">
        <w:t>) para la integración de diagramas y casos de uso.</w:t>
      </w:r>
    </w:p>
    <w:p w14:paraId="6B84EE68" w14:textId="7B478605" w:rsidR="00AB7E01" w:rsidRDefault="00AB7E01" w:rsidP="008B39B1">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w:t>
      </w:r>
      <w:proofErr w:type="spellStart"/>
      <w:r>
        <w:t>end</w:t>
      </w:r>
      <w:proofErr w:type="spellEnd"/>
      <w:r>
        <w:t xml:space="preserve"> de dicho prototipo, se </w:t>
      </w:r>
      <w:r w:rsidR="007438C5">
        <w:t>utilizó</w:t>
      </w:r>
      <w:r>
        <w:t xml:space="preserve"> el Framework “</w:t>
      </w:r>
      <w:proofErr w:type="spellStart"/>
      <w:r>
        <w:t>SpringBoot</w:t>
      </w:r>
      <w:proofErr w:type="spellEnd"/>
      <w:r>
        <w:t xml:space="preserve">” en su versión 2.4.4, en el lenguaje Java </w:t>
      </w:r>
      <w:proofErr w:type="spellStart"/>
      <w:r>
        <w:t>openJDK</w:t>
      </w:r>
      <w:proofErr w:type="spellEnd"/>
      <w:r>
        <w:t xml:space="preserve">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t>front-end</w:t>
      </w:r>
      <w:proofErr w:type="spellEnd"/>
      <w:r>
        <w:t xml:space="preserve"> del prototipo, generando avances de manera iterativa. </w:t>
      </w:r>
      <w:commentRangeStart w:id="22"/>
      <w:r>
        <w:t xml:space="preserve">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w:t>
      </w:r>
      <w:r>
        <w:lastRenderedPageBreak/>
        <w:t xml:space="preserve">lenguaje </w:t>
      </w:r>
      <w:proofErr w:type="spellStart"/>
      <w:r>
        <w:t>Javascript</w:t>
      </w:r>
      <w:proofErr w:type="spellEnd"/>
      <w:r w:rsidR="008C0D92">
        <w:t>. Es de importancia remarcar que dicho framework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commentRangeEnd w:id="22"/>
      <w:r w:rsidR="0043544E">
        <w:rPr>
          <w:rStyle w:val="Refdecomentario"/>
        </w:rPr>
        <w:commentReference w:id="22"/>
      </w:r>
    </w:p>
    <w:p w14:paraId="34E0F2DF" w14:textId="46141001" w:rsidR="00AB7E01" w:rsidRDefault="00AB7E01" w:rsidP="008B39B1">
      <w:pPr>
        <w:pStyle w:val="Prrafodelista"/>
        <w:numPr>
          <w:ilvl w:val="0"/>
          <w:numId w:val="31"/>
        </w:numPr>
      </w:pPr>
      <w:r>
        <w:t>Fase 3: Pruebas funcionales.</w:t>
      </w:r>
    </w:p>
    <w:p w14:paraId="340A899D" w14:textId="4992C462" w:rsidR="00D1563E" w:rsidRDefault="00CB2618">
      <w:r>
        <w:tab/>
        <w:t>5) Fina</w:t>
      </w:r>
      <w:r w:rsidR="00BF12BD">
        <w:t>lmente, se contempló</w:t>
      </w:r>
      <w:r>
        <w:t xml:space="preserve"> una etapa </w:t>
      </w:r>
      <w:r w:rsidR="008C0D92">
        <w:t>de pruebas funcionales tanto de la parte de</w:t>
      </w:r>
      <w:r>
        <w:t xml:space="preserve"> back-</w:t>
      </w:r>
      <w:proofErr w:type="spellStart"/>
      <w:r>
        <w:t>end</w:t>
      </w:r>
      <w:proofErr w:type="spellEnd"/>
      <w:r>
        <w:t xml:space="preserve"> como del </w:t>
      </w:r>
      <w:proofErr w:type="spellStart"/>
      <w:r>
        <w:t>front-end</w:t>
      </w:r>
      <w:proofErr w:type="spellEnd"/>
      <w:r>
        <w:t xml:space="preserve"> del prototipo programado. Donde se describirán los resultados obtenidos y trabajos a futuro.</w:t>
      </w:r>
    </w:p>
    <w:p w14:paraId="134E08F4" w14:textId="77777777" w:rsidR="007E0568" w:rsidRDefault="007E0568"/>
    <w:p w14:paraId="33BA45F8" w14:textId="77777777" w:rsidR="00D1563E" w:rsidRDefault="007E0568" w:rsidP="008B39B1">
      <w:pPr>
        <w:pStyle w:val="Ttulo2"/>
        <w:numPr>
          <w:ilvl w:val="1"/>
          <w:numId w:val="16"/>
        </w:numPr>
      </w:pPr>
      <w:bookmarkStart w:id="23" w:name="_Toc83838791"/>
      <w:r w:rsidRPr="007E0568">
        <w:t>ESTRUCTURA DEL DOCUMENTO.</w:t>
      </w:r>
      <w:bookmarkEnd w:id="23"/>
    </w:p>
    <w:p w14:paraId="0C1AFFF5" w14:textId="77777777" w:rsidR="007E0568" w:rsidRDefault="007E0568" w:rsidP="007E0568"/>
    <w:p w14:paraId="02DA0AB6" w14:textId="7558EC34" w:rsidR="007E0568" w:rsidRPr="00E67F6D" w:rsidRDefault="001B23D6" w:rsidP="00E67F6D">
      <w:pPr>
        <w:ind w:firstLine="708"/>
      </w:pPr>
      <w:r w:rsidRPr="00E67F6D">
        <w:t xml:space="preserve">El presente documento de trabajo </w:t>
      </w:r>
      <w:proofErr w:type="spellStart"/>
      <w:r w:rsidRPr="00E67F6D">
        <w:t>recepcional</w:t>
      </w:r>
      <w:proofErr w:type="spellEnd"/>
      <w:r w:rsidRPr="00E67F6D">
        <w:t xml:space="preserve">, está compuesto por </w:t>
      </w:r>
      <w:r w:rsidR="00E67F6D">
        <w:t>seis</w:t>
      </w:r>
      <w:r w:rsidRPr="00E67F6D">
        <w:t xml:space="preserve"> capítulos incluyendo este capítulo de </w:t>
      </w:r>
      <w:r w:rsidR="00E67F6D">
        <w:t>i</w:t>
      </w:r>
      <w:r w:rsidRPr="00E67F6D">
        <w:t>ntroducción. A continuación se describe cada uno de ellos:</w:t>
      </w:r>
    </w:p>
    <w:p w14:paraId="01D99E25" w14:textId="5BA3DEB4" w:rsidR="00D1563E" w:rsidRPr="00E67F6D" w:rsidRDefault="001B23D6" w:rsidP="00E67F6D">
      <w:pPr>
        <w:ind w:firstLine="708"/>
      </w:pPr>
      <w:bookmarkStart w:id="24" w:name="_heading=h.4d34og8" w:colFirst="0" w:colLast="0"/>
      <w:bookmarkEnd w:id="24"/>
      <w:r w:rsidRPr="00E67F6D">
        <w:t xml:space="preserve">En el capítulo dos se presenta la fase de análisis </w:t>
      </w:r>
      <w:r w:rsidR="00E67F6D">
        <w:t>que corresponde a la segunda fase</w:t>
      </w:r>
      <w:r w:rsidRPr="00E67F6D">
        <w:t xml:space="preserve"> de la metodología seguida, “Especificación de Requerimientos de Software”. En este capítulo se identifican antecedentes y </w:t>
      </w:r>
      <w:del w:id="25" w:author="Juan Manuel Gutiérrez Méndez" w:date="2021-10-14T17:15:00Z">
        <w:r w:rsidRPr="00E67F6D" w:rsidDel="0043544E">
          <w:delText>situacion</w:delText>
        </w:r>
      </w:del>
      <w:ins w:id="26" w:author="Juan Manuel Gutiérrez Méndez" w:date="2021-10-14T17:15:00Z">
        <w:r w:rsidR="0043544E" w:rsidRPr="00E67F6D">
          <w:t>situación</w:t>
        </w:r>
      </w:ins>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 entre otros.</w:t>
      </w:r>
      <w:r w:rsidR="0059793E">
        <w:t xml:space="preserve"> Adicional y como resultado del trabajo de análisis de esta fase, se incluyen todas las especificaciones de Casos de Uso como ANEXO A del presente documento.</w:t>
      </w:r>
    </w:p>
    <w:p w14:paraId="67967FEB" w14:textId="64069B74"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proofErr w:type="spellStart"/>
      <w:r w:rsidR="00E67F6D">
        <w:t>seguiridad</w:t>
      </w:r>
      <w:proofErr w:type="spellEnd"/>
      <w:r w:rsidR="00E67F6D">
        <w:t>.</w:t>
      </w:r>
    </w:p>
    <w:p w14:paraId="104803D1" w14:textId="0BA7DDAD" w:rsidR="00E67F6D" w:rsidRDefault="00E67F6D" w:rsidP="00E67F6D">
      <w:pPr>
        <w:ind w:firstLine="708"/>
      </w:pPr>
      <w:r>
        <w:lastRenderedPageBreak/>
        <w:t xml:space="preserve">En el capítulo cuatro, se describe el análisis y diseño de la interfaz responsiva. Se exponen las razones de la tecnología utilizada, algunos </w:t>
      </w:r>
      <w:proofErr w:type="spellStart"/>
      <w:r>
        <w:t>Wireframes</w:t>
      </w:r>
      <w:proofErr w:type="spellEnd"/>
      <w:r>
        <w:t xml:space="preserve"> de diseño, así como  la estructura y descripción de los componentes de la interfaz.</w:t>
      </w:r>
    </w:p>
    <w:p w14:paraId="25511680" w14:textId="71B6AE62"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proofErr w:type="spellStart"/>
      <w:r w:rsidR="00293FF3">
        <w:t>describien</w:t>
      </w:r>
      <w:proofErr w:type="spellEnd"/>
      <w:r w:rsidRPr="00E67F6D">
        <w:t xml:space="preserve"> las funcionalidades </w:t>
      </w:r>
      <w:r w:rsidR="00E67F6D">
        <w:t>po</w:t>
      </w:r>
      <w:r w:rsidR="00293FF3">
        <w:t>r cada tipo de usuario mostrando las pantallas correspondientes.</w:t>
      </w:r>
    </w:p>
    <w:p w14:paraId="32D8F6C6" w14:textId="0FB06885" w:rsidR="00D1563E" w:rsidRDefault="001415E2" w:rsidP="00293FF3">
      <w:pPr>
        <w:ind w:firstLine="708"/>
      </w:pPr>
      <w:r w:rsidRPr="00293FF3">
        <w:t xml:space="preserve">Finalmente, en el capítulo </w:t>
      </w:r>
      <w:r w:rsidR="00293FF3">
        <w:t>seis,</w:t>
      </w:r>
      <w:r w:rsidRPr="00293FF3">
        <w:t xml:space="preserve"> se presentan </w:t>
      </w:r>
      <w:bookmarkStart w:id="27" w:name="_heading=h.2s8eyo1" w:colFirst="0" w:colLast="0"/>
      <w:bookmarkEnd w:id="27"/>
      <w:r w:rsidR="00293FF3">
        <w:t>los casos de prueba realizados a las funcionalidades de SIRA,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8B39B1">
      <w:pPr>
        <w:pStyle w:val="Ttulo1"/>
        <w:numPr>
          <w:ilvl w:val="0"/>
          <w:numId w:val="16"/>
        </w:numPr>
        <w:ind w:left="0" w:hanging="11"/>
      </w:pPr>
      <w:bookmarkStart w:id="28" w:name="_Toc83838792"/>
      <w:r>
        <w:lastRenderedPageBreak/>
        <w:t>ANÁLISIS DEL DESARROLLO DE SIRA</w:t>
      </w:r>
      <w:bookmarkEnd w:id="28"/>
    </w:p>
    <w:p w14:paraId="746E95C3" w14:textId="1A94A27E" w:rsidR="00A842A0" w:rsidRDefault="00A842A0" w:rsidP="008B39B1">
      <w:pPr>
        <w:pStyle w:val="Ttulo2"/>
        <w:numPr>
          <w:ilvl w:val="1"/>
          <w:numId w:val="16"/>
        </w:numPr>
        <w:ind w:left="792"/>
      </w:pPr>
      <w:bookmarkStart w:id="29" w:name="_Toc83838793"/>
      <w:r>
        <w:t>DESCRIPCIÓN DEL SISTEMA SIRA.</w:t>
      </w:r>
      <w:bookmarkEnd w:id="29"/>
    </w:p>
    <w:p w14:paraId="51743FD1" w14:textId="77777777" w:rsidR="00A842A0" w:rsidRDefault="00A842A0" w:rsidP="008B39B1">
      <w:pPr>
        <w:pStyle w:val="Ttulo3"/>
        <w:numPr>
          <w:ilvl w:val="2"/>
          <w:numId w:val="16"/>
        </w:numPr>
      </w:pPr>
      <w:bookmarkStart w:id="30" w:name="_Toc83838794"/>
      <w:r>
        <w:t>Antecedentes y situación actual.</w:t>
      </w:r>
      <w:bookmarkEnd w:id="30"/>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0BD404E7"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proofErr w:type="spellStart"/>
      <w:r>
        <w:t>API’s</w:t>
      </w:r>
      <w:proofErr w:type="spellEnd"/>
      <w:r>
        <w:t xml:space="preserve"> de terceros como </w:t>
      </w:r>
      <w:proofErr w:type="spellStart"/>
      <w:r>
        <w:t>Whatsapp</w:t>
      </w:r>
      <w:proofErr w:type="spellEnd"/>
      <w:r>
        <w:t xml:space="preserve"> </w:t>
      </w:r>
      <w:proofErr w:type="spellStart"/>
      <w:r>
        <w:t>business</w:t>
      </w:r>
      <w:proofErr w:type="spellEnd"/>
      <w:r>
        <w:t>, que enriquezca en mayor medida la comunicación entre los aspirantes y la institución.</w:t>
      </w:r>
    </w:p>
    <w:p w14:paraId="371D0FE9" w14:textId="77777777"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Postgresql. Lo anterior, genera ciertas limitantes al momento de desarrollar nuevas funcionalidades, puesto que mantiene acoplados todos los componentes de la lógica de negocio, ralentizando de cierta forma 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8B39B1">
      <w:pPr>
        <w:pStyle w:val="Ttulo3"/>
        <w:numPr>
          <w:ilvl w:val="2"/>
          <w:numId w:val="16"/>
        </w:numPr>
      </w:pPr>
      <w:bookmarkStart w:id="31" w:name="_Toc83838795"/>
      <w:commentRangeStart w:id="32"/>
      <w:r>
        <w:t>Perspectiva del producto.</w:t>
      </w:r>
      <w:bookmarkEnd w:id="31"/>
      <w:commentRangeEnd w:id="32"/>
      <w:r w:rsidR="0043544E">
        <w:rPr>
          <w:rStyle w:val="Refdecomentario"/>
          <w:rFonts w:eastAsia="Arial" w:cs="Arial"/>
          <w:bCs w:val="0"/>
        </w:rPr>
        <w:commentReference w:id="32"/>
      </w:r>
    </w:p>
    <w:p w14:paraId="023ADA31" w14:textId="77777777" w:rsidR="00875519" w:rsidRDefault="00875519" w:rsidP="00293FF3">
      <w:pPr>
        <w:ind w:firstLine="708"/>
      </w:pPr>
      <w:r>
        <w:t xml:space="preserve">Partiendo de la publicación de las convocatorias a los diferentes programas educativos ofrecidos por LANIA, y como punto de enlace entre los interesados y la institución, es imperante contar con una plataforma que permita el registro y la administración de la información de dichos candidatos. </w:t>
      </w:r>
    </w:p>
    <w:p w14:paraId="26D14C90" w14:textId="77777777"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8B39B1">
      <w:pPr>
        <w:pStyle w:val="Ttulo3"/>
        <w:numPr>
          <w:ilvl w:val="2"/>
          <w:numId w:val="16"/>
        </w:numPr>
      </w:pPr>
      <w:bookmarkStart w:id="33" w:name="_Toc83838796"/>
      <w:r>
        <w:t>Declaración de objetivos.</w:t>
      </w:r>
      <w:bookmarkEnd w:id="33"/>
    </w:p>
    <w:p w14:paraId="45708D51" w14:textId="77777777" w:rsidR="00875519" w:rsidRDefault="00875519" w:rsidP="00875519">
      <w:pPr>
        <w:ind w:firstLine="426"/>
      </w:pPr>
      <w:r>
        <w:t xml:space="preserve">Se pretende desarrollar un prototipo funcional estructurando sus componentes en una Arquitectura Orientada a Servicios, respondiendo a las necesidades actuales del </w:t>
      </w:r>
      <w:r>
        <w:lastRenderedPageBreak/>
        <w:t>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77777777" w:rsidR="00875519" w:rsidRDefault="00875519" w:rsidP="008B39B1">
      <w:pPr>
        <w:pStyle w:val="Ttulo3"/>
        <w:numPr>
          <w:ilvl w:val="2"/>
          <w:numId w:val="16"/>
        </w:numPr>
      </w:pPr>
      <w:bookmarkStart w:id="34" w:name="_Toc83838797"/>
      <w:r>
        <w:t>Diagrama de contexto.</w:t>
      </w:r>
      <w:bookmarkEnd w:id="34"/>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8B39B1">
      <w:pPr>
        <w:pStyle w:val="Ttulo2"/>
        <w:numPr>
          <w:ilvl w:val="1"/>
          <w:numId w:val="16"/>
        </w:numPr>
        <w:ind w:left="0" w:firstLine="0"/>
      </w:pPr>
      <w:bookmarkStart w:id="35" w:name="_Toc83838798"/>
      <w:r>
        <w:lastRenderedPageBreak/>
        <w:t>REQUERIMIENTOS ACTUALES DEL SISTEMA.</w:t>
      </w:r>
      <w:bookmarkEnd w:id="35"/>
    </w:p>
    <w:p w14:paraId="33657634" w14:textId="20D34355" w:rsidR="003A438C" w:rsidRDefault="003A438C" w:rsidP="008B39B1">
      <w:pPr>
        <w:pStyle w:val="Ttulo3"/>
        <w:numPr>
          <w:ilvl w:val="2"/>
          <w:numId w:val="16"/>
        </w:numPr>
      </w:pPr>
      <w:bookmarkStart w:id="36" w:name="_Toc83838799"/>
      <w:r>
        <w:t>Requerimientos identificados en entrevista con el CEL LANIA.</w:t>
      </w:r>
      <w:bookmarkEnd w:id="36"/>
    </w:p>
    <w:p w14:paraId="268E4843" w14:textId="44815E6F" w:rsidR="003A438C" w:rsidRPr="003A0A3D" w:rsidRDefault="003A438C" w:rsidP="00293FF3">
      <w:pPr>
        <w:ind w:firstLine="708"/>
      </w:pPr>
      <w:r>
        <w:t>El día 6 de Mayo de 2021</w:t>
      </w:r>
      <w:r w:rsidR="00293FF3">
        <w:t>,</w:t>
      </w:r>
      <w:r>
        <w:t xml:space="preserve"> se llevó a cabo una reunión para obtener información valiosa respecto al análisis de requerimientos del sistema SIRA ,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 .</w:t>
      </w:r>
    </w:p>
    <w:p w14:paraId="03BB2A84" w14:textId="77777777" w:rsidR="00875519" w:rsidRDefault="00875519" w:rsidP="008B39B1">
      <w:pPr>
        <w:pStyle w:val="Ttulo3"/>
        <w:numPr>
          <w:ilvl w:val="2"/>
          <w:numId w:val="16"/>
        </w:numPr>
      </w:pPr>
      <w:bookmarkStart w:id="37" w:name="_Toc83838800"/>
      <w:r>
        <w:t>Requerimientos funcionales.</w:t>
      </w:r>
      <w:bookmarkEnd w:id="37"/>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29299AE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 xml:space="preserve"> (</w:t>
      </w:r>
      <w:r w:rsidR="002C353F">
        <w:t>herramienta de terceros como mesa de ayuda o</w:t>
      </w:r>
      <w:r w:rsidR="00875519">
        <w:t xml:space="preserve"> </w:t>
      </w:r>
      <w:proofErr w:type="spellStart"/>
      <w:r w:rsidR="00875519">
        <w:t>Whatsapp</w:t>
      </w:r>
      <w:proofErr w:type="spellEnd"/>
      <w:r w:rsidR="00875519">
        <w:t xml:space="preserve"> </w:t>
      </w:r>
      <w:proofErr w:type="spellStart"/>
      <w:r w:rsidR="00875519">
        <w:t>buisiness</w:t>
      </w:r>
      <w:proofErr w:type="spellEnd"/>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087FB54B" w:rsidR="00875519" w:rsidRDefault="00875519" w:rsidP="00293FF3">
      <w:pPr>
        <w:pStyle w:val="Prrafodelista"/>
        <w:numPr>
          <w:ilvl w:val="0"/>
          <w:numId w:val="4"/>
        </w:numPr>
      </w:pPr>
      <w:r>
        <w:t>Permitir al a</w:t>
      </w:r>
      <w:r w:rsidR="002C353F">
        <w:t xml:space="preserve">spirante recibir notificaciones (correos o notificaciones </w:t>
      </w:r>
      <w:proofErr w:type="spellStart"/>
      <w:r w:rsidR="002C353F">
        <w:t>push</w:t>
      </w:r>
      <w:proofErr w:type="spellEnd"/>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8B39B1">
      <w:pPr>
        <w:pStyle w:val="Ttulo3"/>
        <w:numPr>
          <w:ilvl w:val="2"/>
          <w:numId w:val="16"/>
        </w:numPr>
      </w:pPr>
      <w:bookmarkStart w:id="38" w:name="_Toc83838801"/>
      <w:r w:rsidRPr="005748E2">
        <w:t>Requerimientos no funcionales.</w:t>
      </w:r>
      <w:bookmarkEnd w:id="38"/>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1A86FEB5"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adecuada en dispositivos móviles como Smartphones y 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3FE907EF"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 </w:t>
      </w:r>
      <w:proofErr w:type="spellStart"/>
      <w:r w:rsidR="00AB7E01">
        <w:rPr>
          <w:rStyle w:val="normaltextrun"/>
        </w:rPr>
        <w:t>MailTrap</w:t>
      </w:r>
      <w:proofErr w:type="spellEnd"/>
      <w:r w:rsidRPr="005748E2">
        <w:rPr>
          <w:rStyle w:val="normaltextrun"/>
        </w:rPr>
        <w:t>. </w:t>
      </w:r>
    </w:p>
    <w:p w14:paraId="0699A803" w14:textId="29DF6302" w:rsidR="009E7D7E" w:rsidRPr="005748E2" w:rsidRDefault="009E7D7E" w:rsidP="001C0D61">
      <w:pPr>
        <w:pStyle w:val="Prrafodelista"/>
        <w:numPr>
          <w:ilvl w:val="0"/>
          <w:numId w:val="5"/>
        </w:numPr>
        <w:rPr>
          <w:rStyle w:val="normaltextrun"/>
        </w:rPr>
      </w:pPr>
      <w:r w:rsidRPr="005748E2">
        <w:rPr>
          <w:rStyle w:val="normaltextrun"/>
        </w:rPr>
        <w:t>Aplicación intuitiva (interfaz amigable)</w:t>
      </w:r>
      <w:r w:rsidR="002C353F">
        <w:rPr>
          <w:rStyle w:val="normaltextrun"/>
        </w:rPr>
        <w:t>,</w:t>
      </w:r>
      <w:r w:rsidR="005748E2">
        <w:rPr>
          <w:rStyle w:val="normaltextrun"/>
        </w:rPr>
        <w:t xml:space="preserve"> que permita i</w:t>
      </w:r>
      <w:r w:rsidRPr="005748E2">
        <w:rPr>
          <w:rStyle w:val="normaltextrun"/>
        </w:rPr>
        <w:t xml:space="preserve">ndicar de manera clara al </w:t>
      </w:r>
      <w:r w:rsidR="005748E2">
        <w:rPr>
          <w:rStyle w:val="normaltextrun"/>
        </w:rPr>
        <w:t>aspirante</w:t>
      </w:r>
      <w:r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77777777" w:rsidR="009E7D7E" w:rsidRDefault="009E7D7E" w:rsidP="009E7D7E">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77E0205A" w14:textId="603D757E" w:rsidR="009E7D7E" w:rsidRDefault="009E7D7E" w:rsidP="008B39B1">
      <w:pPr>
        <w:pStyle w:val="Ttulo3"/>
        <w:numPr>
          <w:ilvl w:val="2"/>
          <w:numId w:val="16"/>
        </w:numPr>
      </w:pPr>
      <w:bookmarkStart w:id="39" w:name="_Toc83838802"/>
      <w:r w:rsidRPr="005748E2">
        <w:t>Características de los usuarios.</w:t>
      </w:r>
      <w:bookmarkEnd w:id="39"/>
      <w:r w:rsidRPr="005748E2">
        <w:t>  </w:t>
      </w:r>
    </w:p>
    <w:p w14:paraId="30D14202" w14:textId="3CA0E6A5" w:rsidR="002C353F" w:rsidRPr="005748E2" w:rsidRDefault="002C353F" w:rsidP="0059793E">
      <w:pPr>
        <w:ind w:firstLine="708"/>
      </w:pPr>
      <w:r>
        <w:t>Así mismo, como parte del proceso de entrevista, se detectó la necesidad de crear dentro del sistema, los perfiles de usuario que a continuación se describen :</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lastRenderedPageBreak/>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Default="005748E2" w:rsidP="00E5066B">
            <w:pPr>
              <w:ind w:firstLine="321"/>
              <w:textAlignment w:val="baseline"/>
              <w:rPr>
                <w:rFonts w:ascii="Calibri" w:eastAsia="Times New Roman" w:hAnsi="Calibri" w:cs="Calibri"/>
                <w:b/>
                <w:bCs/>
                <w:sz w:val="22"/>
                <w:szCs w:val="22"/>
                <w:lang w:val="es-ES"/>
              </w:rPr>
            </w:pPr>
            <w:r w:rsidRPr="005748E2">
              <w:rPr>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9E7D7E" w:rsidRDefault="005748E2" w:rsidP="00E5066B">
            <w:pPr>
              <w:ind w:firstLine="321"/>
              <w:rPr>
                <w:rFonts w:ascii="Segoe UI" w:hAnsi="Segoe UI" w:cs="Segoe UI"/>
                <w:sz w:val="18"/>
                <w:szCs w:val="18"/>
                <w:lang w:val="es-ES"/>
              </w:rPr>
            </w:pPr>
            <w:r w:rsidRPr="009E7D7E">
              <w:rPr>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Default="005748E2" w:rsidP="00E5066B">
            <w:pPr>
              <w:rPr>
                <w:b/>
                <w:bCs/>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Default="005748E2" w:rsidP="00E5066B">
            <w:pPr>
              <w:ind w:firstLine="321"/>
            </w:pPr>
            <w:r>
              <w:t>Usuario por parte del CEL, el cual debería recibir una capacitación del uso del sistema. Este usuario interactúa con tareas de seguimiento como la visualización de seguimiento a convocatorias, aspirantes inscritos. Sin embargo</w:t>
            </w:r>
            <w:r w:rsidR="001E047E">
              <w:t>,</w:t>
            </w:r>
            <w:r>
              <w:t xml:space="preserve"> no realizará tareas de modificación de catálogos programas educativos y convocatorias ni usuarios.</w:t>
            </w:r>
          </w:p>
          <w:p w14:paraId="1ABE8728" w14:textId="77777777" w:rsidR="005748E2"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2A3CCF64" w14:textId="77777777" w:rsidR="005748E2" w:rsidRPr="009E7D7E" w:rsidRDefault="005748E2" w:rsidP="009E7D7E">
      <w:pPr>
        <w:spacing w:after="0" w:line="240" w:lineRule="auto"/>
        <w:jc w:val="left"/>
        <w:textAlignment w:val="baseline"/>
        <w:rPr>
          <w:rFonts w:ascii="Segoe UI" w:eastAsia="Times New Roman" w:hAnsi="Segoe UI" w:cs="Segoe UI"/>
          <w:sz w:val="18"/>
          <w:szCs w:val="18"/>
          <w:lang w:val="es-ES"/>
        </w:rPr>
      </w:pPr>
    </w:p>
    <w:p w14:paraId="4B48DE80" w14:textId="23580E75" w:rsidR="00E91B9C"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sz w:val="22"/>
          <w:szCs w:val="22"/>
          <w:lang w:val="es-ES"/>
        </w:rPr>
        <w:t>  </w:t>
      </w:r>
    </w:p>
    <w:p w14:paraId="042F53C8" w14:textId="77777777" w:rsidR="00E91B9C" w:rsidRDefault="00E91B9C">
      <w:pPr>
        <w:rPr>
          <w:rFonts w:ascii="Calibri" w:eastAsia="Times New Roman" w:hAnsi="Calibri" w:cs="Calibri"/>
          <w:sz w:val="22"/>
          <w:szCs w:val="22"/>
          <w:lang w:val="es-ES"/>
        </w:rPr>
      </w:pPr>
      <w:r>
        <w:rPr>
          <w:rFonts w:ascii="Calibri" w:eastAsia="Times New Roman" w:hAnsi="Calibri" w:cs="Calibri"/>
          <w:sz w:val="22"/>
          <w:szCs w:val="22"/>
          <w:lang w:val="es-ES"/>
        </w:rPr>
        <w:br w:type="page"/>
      </w:r>
    </w:p>
    <w:p w14:paraId="5FA60CF6" w14:textId="14C5BCC3" w:rsidR="00E91B9C" w:rsidRDefault="00E91B9C" w:rsidP="008B39B1">
      <w:pPr>
        <w:pStyle w:val="Ttulo3"/>
        <w:numPr>
          <w:ilvl w:val="2"/>
          <w:numId w:val="16"/>
        </w:numPr>
      </w:pPr>
      <w:bookmarkStart w:id="40" w:name="_Toc83838803"/>
      <w:r>
        <w:lastRenderedPageBreak/>
        <w:t>Mapa de Actores.</w:t>
      </w:r>
      <w:bookmarkEnd w:id="40"/>
    </w:p>
    <w:p w14:paraId="59056C51" w14:textId="7B618B86" w:rsidR="002C353F" w:rsidRDefault="002C353F" w:rsidP="0059793E">
      <w:pPr>
        <w:ind w:firstLine="708"/>
      </w:pPr>
      <w:r>
        <w:t>Como diagrama de referencia se realizó el siguiente “Mapa de Actores”, para visualizar de mejor manera los actores que intervienen en la operabilidad del sistema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2CA8D4D3" w:rsidR="000B44BF" w:rsidRDefault="009F2162" w:rsidP="0059793E">
      <w:pPr>
        <w:ind w:firstLine="708"/>
      </w:pPr>
      <w:r>
        <w:t xml:space="preserve">Como actores por parte de la institución se </w:t>
      </w:r>
      <w:proofErr w:type="spellStart"/>
      <w:r>
        <w:t>puden</w:t>
      </w:r>
      <w:proofErr w:type="spellEnd"/>
      <w:r>
        <w:t xml:space="preserve"> observar dos actores internos del sistema : el usuario seguimiento, y el usuario administrador; así como el actor externo el Sistema de Control Escolar, que se pretende consuma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1452F3CA" w14:textId="36BF8606" w:rsidR="0028754B" w:rsidRDefault="0028754B" w:rsidP="00543601"/>
    <w:p w14:paraId="6C857283" w14:textId="77777777" w:rsidR="0028754B" w:rsidRDefault="0028754B" w:rsidP="00543601">
      <w:pPr>
        <w:pStyle w:val="Ttulo4"/>
      </w:pPr>
    </w:p>
    <w:p w14:paraId="09690FE4" w14:textId="624A1252" w:rsidR="009E7D7E" w:rsidRDefault="005866BB" w:rsidP="008B39B1">
      <w:pPr>
        <w:pStyle w:val="Ttulo2"/>
        <w:numPr>
          <w:ilvl w:val="1"/>
          <w:numId w:val="16"/>
        </w:numPr>
        <w:ind w:left="0" w:firstLine="0"/>
      </w:pPr>
      <w:bookmarkStart w:id="41" w:name="_Toc83838804"/>
      <w:r>
        <w:t xml:space="preserve">IDENTIFICACIÓN DE </w:t>
      </w:r>
      <w:r w:rsidR="00E91B9C">
        <w:t>FUNCIONALIDADES DE SIRA.</w:t>
      </w:r>
      <w:bookmarkEnd w:id="41"/>
    </w:p>
    <w:p w14:paraId="1E935983" w14:textId="5BF7D9C3" w:rsidR="005866BB" w:rsidRDefault="000B44BF" w:rsidP="008B39B1">
      <w:pPr>
        <w:pStyle w:val="Ttulo3"/>
        <w:numPr>
          <w:ilvl w:val="2"/>
          <w:numId w:val="16"/>
        </w:numPr>
      </w:pPr>
      <w:bookmarkStart w:id="42" w:name="_Toc83838805"/>
      <w:r>
        <w:t>Identificación de procesos clave.</w:t>
      </w:r>
      <w:bookmarkEnd w:id="42"/>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3CF60C88"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 xml:space="preserve">Este proceso debe permitir registrar usuarios aspirantes mediante datos mínimos como: nombre, apellido, número de </w:t>
      </w:r>
      <w:proofErr w:type="spellStart"/>
      <w:r w:rsidR="00B5519E" w:rsidRPr="00B5519E">
        <w:t>whatsapp</w:t>
      </w:r>
      <w:proofErr w:type="spellEnd"/>
      <w:r w:rsidR="00B5519E" w:rsidRPr="00B5519E">
        <w:t>,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8B39B1">
      <w:pPr>
        <w:pStyle w:val="Ttulo3"/>
        <w:numPr>
          <w:ilvl w:val="2"/>
          <w:numId w:val="16"/>
        </w:numPr>
      </w:pPr>
      <w:bookmarkStart w:id="43" w:name="_Toc83838806"/>
      <w:r w:rsidRPr="00C211C9">
        <w:lastRenderedPageBreak/>
        <w:t>Diagrama de Casos de Uso.</w:t>
      </w:r>
      <w:bookmarkEnd w:id="43"/>
    </w:p>
    <w:p w14:paraId="4B2DBFEE" w14:textId="082D5F2C" w:rsidR="00C211C9" w:rsidRDefault="00C211C9" w:rsidP="0059793E">
      <w:r>
        <w:t>De acuerdo a los procesos identificados, se generaron los siguientes casos de uso:</w:t>
      </w:r>
    </w:p>
    <w:p w14:paraId="4FA8CED6" w14:textId="77777777" w:rsidR="00E5066B" w:rsidRDefault="00E5066B" w:rsidP="00C211C9">
      <w:pPr>
        <w:pStyle w:val="Prrafodelista"/>
        <w:ind w:left="0"/>
        <w:rPr>
          <w:noProof/>
        </w:rPr>
      </w:pP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8B39B1">
      <w:pPr>
        <w:pStyle w:val="Ttulo3"/>
        <w:numPr>
          <w:ilvl w:val="2"/>
          <w:numId w:val="16"/>
        </w:numPr>
      </w:pPr>
      <w:bookmarkStart w:id="44" w:name="_Toc83838807"/>
      <w:r>
        <w:lastRenderedPageBreak/>
        <w:t>Listado de Casos de Uso.</w:t>
      </w:r>
      <w:bookmarkEnd w:id="44"/>
    </w:p>
    <w:p w14:paraId="73434DE5" w14:textId="15098100" w:rsidR="00C211C9" w:rsidRPr="00114F10" w:rsidRDefault="00C211C9" w:rsidP="006D5AF6">
      <w:pPr>
        <w:ind w:firstLine="708"/>
      </w:pPr>
      <w:r>
        <w:t>A continuación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77777777" w:rsidR="00C211C9" w:rsidRPr="00114F10" w:rsidRDefault="00C211C9" w:rsidP="006D5AF6">
            <w:pPr>
              <w:spacing w:before="120" w:after="120"/>
              <w:ind w:left="113" w:right="113"/>
            </w:pPr>
            <w:r w:rsidRPr="00114F10">
              <w:t>El aspirante ingresa sus datos generales y recibe correo con su cuenta de usuario</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77777777" w:rsidR="00C211C9" w:rsidRPr="00114F10" w:rsidRDefault="00C211C9" w:rsidP="006D5AF6">
            <w:pPr>
              <w:spacing w:before="120" w:after="120"/>
              <w:ind w:left="113" w:right="113"/>
            </w:pPr>
            <w:r w:rsidRPr="00114F10">
              <w:t>El usuario ingresa al sistema mediante sus credenciales</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77777777" w:rsidR="00C211C9" w:rsidRPr="00114F10" w:rsidRDefault="00C211C9" w:rsidP="006D5AF6">
            <w:pPr>
              <w:spacing w:before="120" w:after="120"/>
              <w:ind w:left="113" w:right="113"/>
            </w:pPr>
            <w:r w:rsidRPr="00114F10">
              <w:t>Usuario Administrador captura, edita o elimina programas educativos</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114F10" w:rsidRDefault="00C211C9" w:rsidP="006D5AF6">
            <w:pPr>
              <w:spacing w:before="120" w:after="120"/>
              <w:ind w:left="113" w:right="113"/>
            </w:pPr>
            <w:r w:rsidRPr="00114F10">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114F10" w:rsidRDefault="00C211C9" w:rsidP="006D5AF6">
            <w:pPr>
              <w:spacing w:before="120" w:after="120"/>
              <w:ind w:left="113" w:right="113"/>
            </w:pPr>
            <w:r w:rsidRPr="00114F10">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7777777" w:rsidR="00C211C9" w:rsidRPr="00114F10" w:rsidRDefault="00C211C9" w:rsidP="006D5AF6">
            <w:pPr>
              <w:spacing w:before="120" w:after="120"/>
              <w:ind w:left="113" w:right="113"/>
            </w:pPr>
            <w:r w:rsidRPr="00114F10">
              <w:t>Usuario Administrador captura, edita o elimina requisitos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7777777" w:rsidR="00C211C9" w:rsidRPr="00114F10" w:rsidRDefault="00C211C9" w:rsidP="006D5AF6">
            <w:pPr>
              <w:spacing w:before="120" w:after="120"/>
              <w:ind w:left="113" w:right="113"/>
            </w:pPr>
            <w:r w:rsidRPr="00114F10">
              <w:t>El aspirante consulta las convocatorias disponibles</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77777777" w:rsidR="00C211C9" w:rsidRPr="00114F10" w:rsidRDefault="00C211C9" w:rsidP="006D5AF6">
            <w:pPr>
              <w:spacing w:before="120" w:after="120"/>
              <w:ind w:left="113" w:right="113"/>
            </w:pPr>
            <w:r w:rsidRPr="00114F10">
              <w:t>El aspirante registra su participación en una convocatoria disponible</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77777777" w:rsidR="00C211C9" w:rsidRPr="00114F10" w:rsidRDefault="00C211C9" w:rsidP="006D5AF6">
            <w:pPr>
              <w:spacing w:before="120" w:after="120"/>
              <w:ind w:left="113" w:right="113"/>
            </w:pPr>
            <w:r w:rsidRPr="00114F10">
              <w:t>El administrador verifica la documentación del aspirante en la convocatoria</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77777777" w:rsidR="00C211C9" w:rsidRPr="00114F10" w:rsidRDefault="00C211C9" w:rsidP="006D5AF6">
            <w:pPr>
              <w:spacing w:before="120" w:after="120"/>
              <w:ind w:left="113" w:right="113"/>
            </w:pPr>
            <w:r w:rsidRPr="00114F10">
              <w:t>El aspirante consulta el estatus de su participación en las convocatorias</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77777777" w:rsidR="00C211C9" w:rsidRPr="00114F10" w:rsidRDefault="00C211C9" w:rsidP="006D5AF6">
            <w:pPr>
              <w:spacing w:before="120" w:after="120"/>
              <w:ind w:left="113" w:right="113"/>
            </w:pPr>
            <w:r w:rsidRPr="00114F10">
              <w:t>El usuario seguimiento o administrador consulta estatus general de las convocatorias</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77777777" w:rsidR="00C211C9" w:rsidRPr="00114F10" w:rsidRDefault="00C211C9" w:rsidP="006D5AF6">
            <w:pPr>
              <w:spacing w:before="120" w:after="120"/>
              <w:ind w:left="113" w:right="113"/>
            </w:pPr>
            <w:r w:rsidRPr="00114F10">
              <w:t>El usuario seguimiento o el aspirante interactúa en la plataforma de mensajería o chat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77777777" w:rsidR="00C211C9" w:rsidRPr="00114F10" w:rsidRDefault="00C211C9" w:rsidP="006D5AF6">
            <w:pPr>
              <w:spacing w:before="120" w:after="120"/>
              <w:ind w:left="113" w:right="113"/>
            </w:pPr>
            <w:r w:rsidRPr="00114F10">
              <w:t xml:space="preserve">SICEL consume datos generales de los aspirantes </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6D5AF6" w:rsidRDefault="00C211C9" w:rsidP="003308E1">
            <w:pPr>
              <w:rPr>
                <w:b/>
              </w:rPr>
            </w:pPr>
            <w:r w:rsidRPr="006D5AF6">
              <w:rPr>
                <w:b/>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114F10" w:rsidRDefault="00C211C9" w:rsidP="006D5AF6">
            <w:pPr>
              <w:spacing w:before="120" w:after="120"/>
              <w:ind w:left="113" w:right="113"/>
            </w:pPr>
            <w:r w:rsidRPr="00114F10">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77777777" w:rsidR="00C211C9" w:rsidRPr="00114F10" w:rsidRDefault="00C211C9" w:rsidP="006D5AF6">
            <w:pPr>
              <w:spacing w:before="120" w:after="120"/>
              <w:ind w:left="113" w:right="113"/>
            </w:pPr>
            <w:r w:rsidRPr="00114F10">
              <w:t>El usuario administrador asigna los requisitos a las convocatorias</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8B39B1">
      <w:pPr>
        <w:pStyle w:val="Ttulo2"/>
        <w:numPr>
          <w:ilvl w:val="1"/>
          <w:numId w:val="16"/>
        </w:numPr>
        <w:ind w:left="0" w:firstLine="0"/>
      </w:pPr>
      <w:bookmarkStart w:id="45" w:name="_Toc83838808"/>
      <w:r>
        <w:lastRenderedPageBreak/>
        <w:t xml:space="preserve">ANALISIS DE </w:t>
      </w:r>
      <w:r w:rsidRPr="00252EE7">
        <w:t>DATOS</w:t>
      </w:r>
      <w:r>
        <w:t>.</w:t>
      </w:r>
      <w:bookmarkEnd w:id="45"/>
    </w:p>
    <w:p w14:paraId="3EFADF7A" w14:textId="09741C66" w:rsidR="00505F71" w:rsidRPr="006874FE" w:rsidRDefault="00F317D5" w:rsidP="008B39B1">
      <w:pPr>
        <w:pStyle w:val="Ttulo3"/>
        <w:numPr>
          <w:ilvl w:val="2"/>
          <w:numId w:val="16"/>
        </w:numPr>
      </w:pPr>
      <w:bookmarkStart w:id="46" w:name="_Toc83838809"/>
      <w:r>
        <w:t>O</w:t>
      </w:r>
      <w:r w:rsidR="006874FE" w:rsidRPr="006874FE">
        <w:t>bjetos identificados.</w:t>
      </w:r>
      <w:bookmarkEnd w:id="46"/>
      <w:r w:rsidR="006874FE" w:rsidRPr="006874FE">
        <w:t> </w:t>
      </w:r>
    </w:p>
    <w:p w14:paraId="010B1279" w14:textId="59DC1C73" w:rsidR="006D5AF6" w:rsidRPr="006D5AF6" w:rsidRDefault="006874FE" w:rsidP="008B39B1">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8B39B1">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8B39B1">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8B39B1">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8B39B1">
      <w:pPr>
        <w:pStyle w:val="Prrafodelista"/>
        <w:numPr>
          <w:ilvl w:val="0"/>
          <w:numId w:val="32"/>
        </w:numPr>
      </w:pPr>
      <w:r w:rsidRPr="006D5AF6">
        <w:rPr>
          <w:b/>
        </w:rPr>
        <w:t>Usuarios</w:t>
      </w:r>
      <w:r w:rsidRPr="006D5AF6">
        <w:t>:</w:t>
      </w:r>
      <w:r w:rsidR="00505F71" w:rsidRPr="00C1042C">
        <w:t xml:space="preserve"> Cada uno de los entes actores que acceden e interaccionan con el sistema SIRA.</w:t>
      </w:r>
    </w:p>
    <w:p w14:paraId="6840E17B" w14:textId="4871F3C9" w:rsidR="00505F71" w:rsidRPr="00C1042C" w:rsidRDefault="00505F71" w:rsidP="008B39B1">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puede validar tanto la identidad del aspirante como los estudios realizados y que se pide como condición para poder participar en alguna convocatoria ofrecida por LANIA. Algunos documentos son cambiantes en el tiempo, es decir, deben ser actualizables  como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lastRenderedPageBreak/>
        <w:t>Notificaciones:</w:t>
      </w:r>
      <w:r w:rsidR="005047D2" w:rsidRPr="00C1042C">
        <w:t xml:space="preserve"> Mensajes o alertas que informan a los usuarios sobre eventos importantes dentr</w:t>
      </w:r>
      <w:r w:rsidR="00C1042C">
        <w:t xml:space="preserve">o del flujo de proceso de LANIA, las cuales pueden ser correos electrónicos o notificaciones </w:t>
      </w:r>
      <w:proofErr w:type="spellStart"/>
      <w:r w:rsidR="00C1042C">
        <w:t>push</w:t>
      </w:r>
      <w:proofErr w:type="spellEnd"/>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4E9D0729" w:rsidR="00C211C9" w:rsidRDefault="00C211C9">
      <w:r>
        <w:br w:type="page"/>
      </w:r>
    </w:p>
    <w:p w14:paraId="792883BC" w14:textId="77777777" w:rsidR="000B44BF" w:rsidRDefault="000B44BF" w:rsidP="000B44BF"/>
    <w:p w14:paraId="12D8E2B2" w14:textId="78A129E5" w:rsidR="006874FE" w:rsidRDefault="00600D74" w:rsidP="008B39B1">
      <w:pPr>
        <w:pStyle w:val="Ttulo3"/>
        <w:numPr>
          <w:ilvl w:val="2"/>
          <w:numId w:val="16"/>
        </w:numPr>
      </w:pPr>
      <w:bookmarkStart w:id="47" w:name="_Toc83838810"/>
      <w:r w:rsidRPr="00600D74">
        <w:t>Modelo de Dominio.</w:t>
      </w:r>
      <w:bookmarkEnd w:id="47"/>
      <w:r w:rsidRPr="00600D74">
        <w:t> </w:t>
      </w:r>
    </w:p>
    <w:p w14:paraId="7C11FA91" w14:textId="5236B638" w:rsidR="00C211C9" w:rsidRDefault="00C211C9" w:rsidP="00E5066B">
      <w:pPr>
        <w:ind w:firstLine="709"/>
      </w:pPr>
      <w:r>
        <w:t>En el siguiente Modelo de Dominio, se puede apreciar los objetos identificados dentro del sistema, así como la relación que tienen entre sí:</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763010"/>
                    </a:xfrm>
                    <a:prstGeom prst="rect">
                      <a:avLst/>
                    </a:prstGeom>
                  </pic:spPr>
                </pic:pic>
              </a:graphicData>
            </a:graphic>
          </wp:inline>
        </w:drawing>
      </w:r>
    </w:p>
    <w:p w14:paraId="5D1F0215" w14:textId="77777777" w:rsidR="00EE6E3F" w:rsidRPr="00784AEF" w:rsidRDefault="00EE6E3F" w:rsidP="00784AEF">
      <w:pPr>
        <w:ind w:left="698"/>
        <w:jc w:val="center"/>
        <w:rPr>
          <w:i/>
        </w:rPr>
      </w:pPr>
      <w:r w:rsidRPr="00784AEF">
        <w:rPr>
          <w:i/>
        </w:rPr>
        <w:t>Fig.1.1 Modelo de dominio</w:t>
      </w:r>
    </w:p>
    <w:p w14:paraId="0B25C1C8" w14:textId="786645BA" w:rsidR="0096695E" w:rsidRPr="00F317D5" w:rsidRDefault="0096695E" w:rsidP="008B39B1">
      <w:pPr>
        <w:pStyle w:val="Ttulo3"/>
        <w:numPr>
          <w:ilvl w:val="2"/>
          <w:numId w:val="16"/>
        </w:numPr>
      </w:pPr>
      <w:bookmarkStart w:id="48" w:name="_Toc83838811"/>
      <w:r>
        <w:t>Diagrama de Clases</w:t>
      </w:r>
      <w:bookmarkEnd w:id="48"/>
      <w:r>
        <w:t xml:space="preserve"> </w:t>
      </w:r>
    </w:p>
    <w:p w14:paraId="2E41A3F2" w14:textId="637594D7" w:rsidR="001415E2" w:rsidRDefault="0096695E" w:rsidP="00C21304">
      <w:pPr>
        <w:ind w:firstLine="709"/>
      </w:pPr>
      <w:r>
        <w:t>De acuerdo a los objetos identificados y como resultado del análisis de datos se elaboró el siguiente diagrama</w:t>
      </w:r>
      <w:r w:rsidR="006C7312">
        <w:t xml:space="preserve"> de clases para el sistema SIRA (Se detalla por partes en el capítulo 3 , en la descripción de cada uno de los servicios):</w:t>
      </w:r>
    </w:p>
    <w:p w14:paraId="26E0C28B" w14:textId="77777777" w:rsidR="0096695E" w:rsidRDefault="00341FE9" w:rsidP="00904102">
      <w:pPr>
        <w:jc w:val="left"/>
        <w:sectPr w:rsidR="0096695E" w:rsidSect="0096695E">
          <w:footerReference w:type="default" r:id="rId19"/>
          <w:footerReference w:type="first" r:id="rId20"/>
          <w:pgSz w:w="12240" w:h="15840"/>
          <w:pgMar w:top="1418" w:right="1418" w:bottom="1418" w:left="1701" w:header="709" w:footer="776" w:gutter="0"/>
          <w:cols w:space="720"/>
          <w:docGrid w:linePitch="326"/>
        </w:sectPr>
      </w:pPr>
      <w:r>
        <w:br w:type="page"/>
      </w: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887160" cy="4548455"/>
                    </a:xfrm>
                    <a:prstGeom prst="rect">
                      <a:avLst/>
                    </a:prstGeom>
                    <a:ln>
                      <a:solidFill>
                        <a:schemeClr val="tx1"/>
                      </a:solidFill>
                    </a:ln>
                  </pic:spPr>
                </pic:pic>
              </a:graphicData>
            </a:graphic>
          </wp:inline>
        </w:drawing>
      </w:r>
    </w:p>
    <w:p w14:paraId="67EEE4A7" w14:textId="118F9D1B" w:rsidR="0096695E" w:rsidRDefault="0096695E" w:rsidP="0096695E">
      <w:pPr>
        <w:jc w:val="center"/>
        <w:rPr>
          <w:i/>
        </w:rPr>
      </w:pPr>
      <w:r w:rsidRPr="0096695E">
        <w:rPr>
          <w:i/>
        </w:rPr>
        <w:t xml:space="preserve">Fig. 1.2. Diagrama de </w:t>
      </w:r>
      <w:commentRangeStart w:id="49"/>
      <w:r w:rsidRPr="0096695E">
        <w:rPr>
          <w:i/>
        </w:rPr>
        <w:t>clases</w:t>
      </w:r>
      <w:commentRangeEnd w:id="49"/>
      <w:r w:rsidR="0043544E">
        <w:rPr>
          <w:rStyle w:val="Refdecomentario"/>
        </w:rPr>
        <w:commentReference w:id="49"/>
      </w:r>
      <w:r w:rsidRPr="0096695E">
        <w:rPr>
          <w:i/>
        </w:rPr>
        <w:t>.</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8B39B1">
      <w:pPr>
        <w:pStyle w:val="Ttulo3"/>
        <w:numPr>
          <w:ilvl w:val="2"/>
          <w:numId w:val="16"/>
        </w:numPr>
      </w:pPr>
      <w:bookmarkStart w:id="50" w:name="_Toc83838812"/>
      <w:r w:rsidRPr="003E0FB4">
        <w:lastRenderedPageBreak/>
        <w:t>Diagrama Entidad-Relación</w:t>
      </w:r>
      <w:bookmarkEnd w:id="50"/>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w:t>
      </w:r>
      <w:commentRangeStart w:id="51"/>
      <w:r>
        <w:rPr>
          <w:i/>
        </w:rPr>
        <w:t>Relación</w:t>
      </w:r>
      <w:commentRangeEnd w:id="51"/>
      <w:r w:rsidR="0043544E">
        <w:rPr>
          <w:rStyle w:val="Refdecomentario"/>
        </w:rPr>
        <w:commentReference w:id="51"/>
      </w:r>
      <w:r>
        <w:rPr>
          <w:i/>
        </w:rPr>
        <w:t>”</w:t>
      </w:r>
    </w:p>
    <w:p w14:paraId="4A825938" w14:textId="72F8C5C6" w:rsidR="00C211C9" w:rsidRDefault="00C211C9" w:rsidP="008B39B1">
      <w:pPr>
        <w:pStyle w:val="Ttulo1"/>
        <w:numPr>
          <w:ilvl w:val="0"/>
          <w:numId w:val="16"/>
        </w:numPr>
        <w:ind w:left="0" w:hanging="11"/>
      </w:pPr>
      <w:bookmarkStart w:id="52" w:name="_Toc83838813"/>
      <w:r>
        <w:lastRenderedPageBreak/>
        <w:t>DISEÑO DE SERVICIOS IDENTIFICADOS DEL SISTEMA SIRA EN UNA ARQUITECTURA ORIENTADA A SERVICIOS.</w:t>
      </w:r>
      <w:bookmarkEnd w:id="52"/>
    </w:p>
    <w:p w14:paraId="06C92CB0" w14:textId="07C0F3E5" w:rsidR="00C211C9" w:rsidRDefault="008504EA" w:rsidP="008B39B1">
      <w:pPr>
        <w:pStyle w:val="Ttulo2"/>
        <w:numPr>
          <w:ilvl w:val="1"/>
          <w:numId w:val="17"/>
        </w:numPr>
        <w:ind w:left="0" w:firstLine="0"/>
        <w:jc w:val="both"/>
      </w:pPr>
      <w:bookmarkStart w:id="53" w:name="_Toc83838814"/>
      <w:r>
        <w:t>SIRA EN UNA</w:t>
      </w:r>
      <w:r w:rsidR="00C211C9">
        <w:t xml:space="preserve"> ARQUITECTURA ORIENTADA A SERVICIOS.</w:t>
      </w:r>
      <w:bookmarkEnd w:id="53"/>
    </w:p>
    <w:p w14:paraId="4C97D894" w14:textId="60583901"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convocatorias ofrecidas por el CEL hacia los aspirantes; teniendo como objetivo principal la </w:t>
      </w:r>
      <w:proofErr w:type="spellStart"/>
      <w:r>
        <w:t>disgregacion</w:t>
      </w:r>
      <w:proofErr w:type="spellEnd"/>
      <w:r>
        <w:t xml:space="preserve"> de los mismos en piezas modulares</w:t>
      </w:r>
      <w:r w:rsidR="003B0DD2">
        <w:t>.</w:t>
      </w:r>
    </w:p>
    <w:p w14:paraId="5CB9E551" w14:textId="02D24C2F" w:rsidR="00E622B1" w:rsidRDefault="003B0DD2" w:rsidP="00C21304">
      <w:pPr>
        <w:ind w:firstLine="708"/>
      </w:pPr>
      <w:r>
        <w:lastRenderedPageBreak/>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proofErr w:type="spellStart"/>
      <w:r w:rsidR="00C066C4">
        <w:t>importatntes</w:t>
      </w:r>
      <w:proofErr w:type="spellEnd"/>
      <w:r w:rsidR="00C066C4">
        <w:t xml:space="preserve"> características como:</w:t>
      </w:r>
    </w:p>
    <w:p w14:paraId="0E583A5C" w14:textId="6D480651" w:rsidR="003B0DD2" w:rsidRDefault="003B0DD2" w:rsidP="008B39B1">
      <w:pPr>
        <w:pStyle w:val="Prrafodelista"/>
        <w:numPr>
          <w:ilvl w:val="0"/>
          <w:numId w:val="21"/>
        </w:numPr>
      </w:pPr>
      <w:r>
        <w:t>Bajo acoplamiento de componentes.</w:t>
      </w:r>
    </w:p>
    <w:p w14:paraId="7F274436" w14:textId="22DD12C8" w:rsidR="003B0DD2" w:rsidRDefault="003B0DD2" w:rsidP="008B39B1">
      <w:pPr>
        <w:pStyle w:val="Prrafodelista"/>
        <w:numPr>
          <w:ilvl w:val="0"/>
          <w:numId w:val="21"/>
        </w:numPr>
      </w:pPr>
      <w:r>
        <w:t>C</w:t>
      </w:r>
      <w:r w:rsidR="00C066C4">
        <w:t>onstrucción de los servicios pensando</w:t>
      </w:r>
      <w:r w:rsidR="000A61CC">
        <w:t xml:space="preserve"> en el cambio</w:t>
      </w:r>
    </w:p>
    <w:p w14:paraId="2B947228" w14:textId="57D66D7D" w:rsidR="003B0DD2" w:rsidRDefault="000A61CC" w:rsidP="008B39B1">
      <w:pPr>
        <w:pStyle w:val="Prrafodelista"/>
        <w:numPr>
          <w:ilvl w:val="0"/>
          <w:numId w:val="21"/>
        </w:numPr>
      </w:pPr>
      <w:r>
        <w:t>Facilidad de realizar</w:t>
      </w:r>
      <w:r w:rsidR="003B0DD2">
        <w:t xml:space="preserve"> ciclos de desarrollo incrementales</w:t>
      </w:r>
    </w:p>
    <w:p w14:paraId="5833354B" w14:textId="1902A809" w:rsidR="00C066C4" w:rsidRDefault="00C066C4" w:rsidP="008B39B1">
      <w:pPr>
        <w:pStyle w:val="Prrafodelista"/>
        <w:numPr>
          <w:ilvl w:val="0"/>
          <w:numId w:val="21"/>
        </w:numPr>
      </w:pPr>
      <w:r>
        <w:t xml:space="preserve">Capacidad de interoperar con otros </w:t>
      </w:r>
      <w:proofErr w:type="spellStart"/>
      <w:r>
        <w:t>sitemas</w:t>
      </w:r>
      <w:proofErr w:type="spellEnd"/>
      <w:r>
        <w:t xml:space="preserve"> o clientes consumidores independientemente de la tecnología que utilicen.</w:t>
      </w:r>
    </w:p>
    <w:p w14:paraId="12619E5C" w14:textId="7C6093C0"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 xml:space="preserve">s del Centro de Enseñanza LANIA; lo anterior servirá como base en miras de migrar hacia una Arquitectura de Servicios a nivel global, y que pudiera implementarse futuro en todos los </w:t>
      </w:r>
      <w:proofErr w:type="spellStart"/>
      <w:r w:rsidR="00E35F77">
        <w:t>sitemas</w:t>
      </w:r>
      <w:proofErr w:type="spellEnd"/>
      <w:r w:rsidR="00E35F77">
        <w:t xml:space="preserve"> del CEL.</w:t>
      </w:r>
    </w:p>
    <w:p w14:paraId="3F62E3AD" w14:textId="6AEA2DF4" w:rsidR="00C211C9" w:rsidRDefault="00A7683A" w:rsidP="008B39B1">
      <w:pPr>
        <w:pStyle w:val="Ttulo2"/>
        <w:numPr>
          <w:ilvl w:val="1"/>
          <w:numId w:val="17"/>
        </w:numPr>
        <w:ind w:left="0" w:firstLine="0"/>
        <w:jc w:val="both"/>
      </w:pPr>
      <w:bookmarkStart w:id="54" w:name="_Toc83838815"/>
      <w:r>
        <w:t>ELECCIÓN DE UNA ARQUITECTURA SOA BASADA EN SERVICIOS REST.</w:t>
      </w:r>
      <w:bookmarkEnd w:id="54"/>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t>World</w:t>
      </w:r>
      <w:proofErr w:type="spellEnd"/>
      <w:r w:rsidR="00964505">
        <w:t xml:space="preserve"> Wide Web, es el enfoque de Servicios de tipo REST (</w:t>
      </w:r>
      <w:proofErr w:type="spellStart"/>
      <w:r w:rsidR="00964505">
        <w:t>Representational</w:t>
      </w:r>
      <w:proofErr w:type="spellEnd"/>
      <w:r w:rsidR="00964505">
        <w:t xml:space="preserve"> </w:t>
      </w:r>
      <w:proofErr w:type="spellStart"/>
      <w:r w:rsidR="00964505">
        <w:t>State</w:t>
      </w:r>
      <w:proofErr w:type="spellEnd"/>
      <w:r w:rsidR="00964505">
        <w:t xml:space="preserv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C21304">
      <w:pPr>
        <w:ind w:firstLine="708"/>
      </w:pPr>
      <w:r>
        <w:lastRenderedPageBreak/>
        <w:t xml:space="preserve">Si bien no es objeto de este documento comparar ambos tipos de tecnología, las razones por las que se decidió </w:t>
      </w:r>
      <w:proofErr w:type="spellStart"/>
      <w:r>
        <w:t>uitilizar</w:t>
      </w:r>
      <w:proofErr w:type="spellEnd"/>
      <w:r>
        <w:t xml:space="preserve"> un enfoque de tipo REST en el diseño de servicios dentro de SIRA fueron:</w:t>
      </w:r>
    </w:p>
    <w:p w14:paraId="497FE779" w14:textId="298BC7BD" w:rsidR="00964505" w:rsidRDefault="00964505" w:rsidP="008B39B1">
      <w:pPr>
        <w:pStyle w:val="Prrafodelista"/>
        <w:numPr>
          <w:ilvl w:val="0"/>
          <w:numId w:val="22"/>
        </w:numPr>
      </w:pPr>
      <w:r>
        <w:t>Permitir definir de una manera muy ligera servicios de intercambio mediante peticiones HTTP</w:t>
      </w:r>
      <w:r w:rsidR="0065575D">
        <w:t>, utilizando sus métodos definidos como son : 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8B39B1">
      <w:pPr>
        <w:pStyle w:val="Prrafodelista"/>
        <w:numPr>
          <w:ilvl w:val="0"/>
          <w:numId w:val="22"/>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71B7F92" w:rsidR="00904102" w:rsidRDefault="00964505" w:rsidP="008B39B1">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del w:id="55" w:author="Juan Manuel Gutiérrez Méndez" w:date="2021-10-14T17:19:00Z">
        <w:r w:rsidDel="008532F2">
          <w:delText>através</w:delText>
        </w:r>
      </w:del>
      <w:ins w:id="56" w:author="Juan Manuel Gutiérrez Méndez" w:date="2021-10-14T17:19:00Z">
        <w:r w:rsidR="008532F2">
          <w:t>a través</w:t>
        </w:r>
      </w:ins>
      <w:r>
        <w:t xml:space="preserve"> de</w:t>
      </w:r>
      <w:r w:rsidR="0065575D">
        <w:t xml:space="preserve"> la WEB</w:t>
      </w:r>
      <w:r>
        <w:t xml:space="preserve">, </w:t>
      </w:r>
      <w:r w:rsidR="0065575D">
        <w:t xml:space="preserve">el enfoque REST proporciona características de comunicación </w:t>
      </w:r>
      <w:proofErr w:type="spellStart"/>
      <w:r w:rsidR="0065575D">
        <w:t>Stateless</w:t>
      </w:r>
      <w:proofErr w:type="spellEnd"/>
      <w:r w:rsidR="0065575D">
        <w:t xml:space="preserve"> o sin estado, muy adaptables a este tipo de escenarios</w:t>
      </w:r>
      <w:r w:rsidR="00702CB6">
        <w:t xml:space="preserve"> [10]</w:t>
      </w:r>
      <w:r w:rsidR="0065575D">
        <w:t>.</w:t>
      </w:r>
    </w:p>
    <w:p w14:paraId="12296B6F" w14:textId="0AC0C941" w:rsidR="0065575D" w:rsidRDefault="0065575D" w:rsidP="008B39B1">
      <w:pPr>
        <w:pStyle w:val="Prrafodelista"/>
        <w:numPr>
          <w:ilvl w:val="0"/>
          <w:numId w:val="22"/>
        </w:numPr>
      </w:pPr>
      <w:r>
        <w:t xml:space="preserve">El tipo de datos de intercambio se encuentra basado en formato JSON, el cual por sus siglas (JavaScript </w:t>
      </w:r>
      <w:proofErr w:type="spellStart"/>
      <w:r>
        <w:t>Object</w:t>
      </w:r>
      <w:proofErr w:type="spellEnd"/>
      <w:r>
        <w:t xml:space="preserve"> </w:t>
      </w:r>
      <w:proofErr w:type="spellStart"/>
      <w:r>
        <w:t>Notation</w:t>
      </w:r>
      <w:proofErr w:type="spellEnd"/>
      <w:r>
        <w:t xml:space="preserve">), es interpretado de forma natural por JavaScript, lenguaje en el cual se basa el cliente </w:t>
      </w:r>
      <w:proofErr w:type="spellStart"/>
      <w:r>
        <w:t>front-end</w:t>
      </w:r>
      <w:proofErr w:type="spellEnd"/>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289F729B" w:rsidR="00A7683A" w:rsidRDefault="00A7683A" w:rsidP="008B39B1">
      <w:pPr>
        <w:pStyle w:val="Ttulo2"/>
        <w:numPr>
          <w:ilvl w:val="1"/>
          <w:numId w:val="17"/>
        </w:numPr>
        <w:ind w:left="0" w:firstLine="0"/>
        <w:jc w:val="both"/>
      </w:pPr>
      <w:bookmarkStart w:id="57" w:name="_Toc83838816"/>
      <w:r>
        <w:t>SERVICIOS IDENTIFICADOS DENTRO DEL SISTEMA SIRA.</w:t>
      </w:r>
      <w:bookmarkEnd w:id="57"/>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8B39B1">
      <w:pPr>
        <w:pStyle w:val="Ttulo2"/>
        <w:numPr>
          <w:ilvl w:val="1"/>
          <w:numId w:val="17"/>
        </w:numPr>
        <w:ind w:left="0" w:firstLine="0"/>
        <w:jc w:val="both"/>
      </w:pPr>
      <w:bookmarkStart w:id="58" w:name="_Toc83838817"/>
      <w:r>
        <w:t>DIAGRAMA ARQUITECTÓNICO DE SIRA.</w:t>
      </w:r>
      <w:bookmarkEnd w:id="58"/>
    </w:p>
    <w:p w14:paraId="2AAA5B99" w14:textId="77777777" w:rsidR="00BB473F" w:rsidRDefault="00BB473F" w:rsidP="00D3773C">
      <w:pPr>
        <w:pStyle w:val="Prrafodelista"/>
        <w:ind w:left="0"/>
      </w:pPr>
    </w:p>
    <w:p w14:paraId="7776A882" w14:textId="71BC2AF0" w:rsidR="00BB473F" w:rsidRDefault="00BB473F" w:rsidP="00C21304">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xml:space="preserve">. Cada uno de los servicios se encarga de ciertos procesos bien definidos dentro del sistema , los cuales finalmente interactúan </w:t>
      </w:r>
      <w:proofErr w:type="spellStart"/>
      <w:r>
        <w:t>atraves</w:t>
      </w:r>
      <w:proofErr w:type="spellEnd"/>
      <w:r>
        <w:t xml:space="preserve"> de sus capas hasta llegar al e</w:t>
      </w:r>
      <w:r w:rsidR="009026D2">
        <w:t xml:space="preserve">squema de base de datos de SIRA, donde se </w:t>
      </w:r>
      <w:r w:rsidR="00A052A8">
        <w:t>encuentra persistida la información.</w:t>
      </w:r>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3"/>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212DE9AF" w14:textId="0BCC4CFE" w:rsidR="00355AD7" w:rsidRDefault="00355AD7" w:rsidP="008B39B1">
      <w:pPr>
        <w:pStyle w:val="Ttulo2"/>
        <w:numPr>
          <w:ilvl w:val="1"/>
          <w:numId w:val="29"/>
        </w:numPr>
      </w:pPr>
      <w:bookmarkStart w:id="59" w:name="_Toc83838818"/>
      <w:r>
        <w:lastRenderedPageBreak/>
        <w:t>DISEÑO GENERAL DE LOS SERVICIOS EN SIRA.</w:t>
      </w:r>
      <w:bookmarkEnd w:id="59"/>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8B39B1">
      <w:pPr>
        <w:pStyle w:val="Prrafodelista"/>
        <w:numPr>
          <w:ilvl w:val="0"/>
          <w:numId w:val="34"/>
        </w:numPr>
        <w:contextualSpacing w:val="0"/>
      </w:pPr>
      <w:r>
        <w:t>Son i</w:t>
      </w:r>
      <w:r w:rsidR="00355AD7">
        <w:t>mplementados bajo el enfoque tipo REST (</w:t>
      </w:r>
      <w:proofErr w:type="spellStart"/>
      <w:r w:rsidR="00355AD7">
        <w:t>Representational</w:t>
      </w:r>
      <w:proofErr w:type="spellEnd"/>
      <w:r w:rsidR="00355AD7">
        <w:t xml:space="preserve"> </w:t>
      </w:r>
      <w:proofErr w:type="spellStart"/>
      <w:r w:rsidR="00355AD7">
        <w:t>State</w:t>
      </w:r>
      <w:proofErr w:type="spellEnd"/>
      <w:r w:rsidR="00355AD7">
        <w:t xml:space="preserv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t>Javascript</w:t>
      </w:r>
      <w:proofErr w:type="spellEnd"/>
      <w:r w:rsidR="00355AD7">
        <w:t xml:space="preserve"> </w:t>
      </w:r>
      <w:proofErr w:type="spellStart"/>
      <w:r w:rsidR="00355AD7">
        <w:t>Object</w:t>
      </w:r>
      <w:proofErr w:type="spellEnd"/>
      <w:r w:rsidR="00355AD7">
        <w:t xml:space="preserve"> </w:t>
      </w:r>
      <w:proofErr w:type="spellStart"/>
      <w:r w:rsidR="00355AD7">
        <w:t>Notation</w:t>
      </w:r>
      <w:proofErr w:type="spellEnd"/>
      <w:r w:rsidR="00355AD7">
        <w:t>)</w:t>
      </w:r>
      <w:r w:rsidR="00223F06">
        <w:t xml:space="preserve"> [10]</w:t>
      </w:r>
      <w:r w:rsidR="00355AD7">
        <w:t>.</w:t>
      </w:r>
    </w:p>
    <w:p w14:paraId="1227A444" w14:textId="7757FF0A" w:rsidR="00372260" w:rsidRDefault="00372260" w:rsidP="008B39B1">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8B39B1">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8B39B1">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8B39B1">
      <w:pPr>
        <w:pStyle w:val="Prrafodelista"/>
        <w:numPr>
          <w:ilvl w:val="0"/>
          <w:numId w:val="34"/>
        </w:numPr>
        <w:contextualSpacing w:val="0"/>
        <w:jc w:val="left"/>
      </w:pPr>
      <w:r>
        <w:t>Las URIS (</w:t>
      </w:r>
      <w:proofErr w:type="spellStart"/>
      <w:r>
        <w:t>Unified</w:t>
      </w:r>
      <w:proofErr w:type="spellEnd"/>
      <w:r>
        <w:t xml:space="preserve"> </w:t>
      </w:r>
      <w:proofErr w:type="spellStart"/>
      <w:r>
        <w:t>Resource</w:t>
      </w:r>
      <w:proofErr w:type="spellEnd"/>
      <w:r>
        <w:t xml:space="preserve"> </w:t>
      </w:r>
      <w:proofErr w:type="spellStart"/>
      <w: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}/{recurso1}/{identificador}</w:t>
      </w:r>
      <w:r w:rsidR="00533D37">
        <w:rPr>
          <w:b/>
          <w:i/>
        </w:rPr>
        <w:t>/{recurso2}</w:t>
      </w:r>
    </w:p>
    <w:p w14:paraId="003F12A1" w14:textId="038FFE54" w:rsidR="00423A19" w:rsidRDefault="00423A19" w:rsidP="008B39B1">
      <w:pPr>
        <w:pStyle w:val="Prrafodelista"/>
        <w:numPr>
          <w:ilvl w:val="0"/>
          <w:numId w:val="35"/>
        </w:numPr>
        <w:contextualSpacing w:val="0"/>
      </w:pPr>
      <w:r>
        <w:t>El intercambio de mensajes es mediante el formato de tipo JSON, sin embargo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8B39B1">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8B39B1">
      <w:pPr>
        <w:pStyle w:val="Prrafodelista"/>
        <w:numPr>
          <w:ilvl w:val="1"/>
          <w:numId w:val="33"/>
        </w:numPr>
        <w:contextualSpacing w:val="0"/>
      </w:pPr>
      <w:r>
        <w:t xml:space="preserve">200 : OK. Operación </w:t>
      </w:r>
      <w:r w:rsidR="00850BEC">
        <w:t>exitosa</w:t>
      </w:r>
      <w:r>
        <w:t>.</w:t>
      </w:r>
    </w:p>
    <w:p w14:paraId="1291F0DC" w14:textId="4AB73FF6" w:rsidR="00850BEC" w:rsidRDefault="00850BEC" w:rsidP="008B39B1">
      <w:pPr>
        <w:pStyle w:val="Prrafodelista"/>
        <w:numPr>
          <w:ilvl w:val="1"/>
          <w:numId w:val="33"/>
        </w:numPr>
        <w:contextualSpacing w:val="0"/>
      </w:pPr>
      <w:r>
        <w:t>201: Objeto creado.</w:t>
      </w:r>
    </w:p>
    <w:p w14:paraId="731DA31F" w14:textId="290C44A3" w:rsidR="00850BEC" w:rsidRDefault="00850BEC" w:rsidP="008B39B1">
      <w:pPr>
        <w:pStyle w:val="Prrafodelista"/>
        <w:numPr>
          <w:ilvl w:val="1"/>
          <w:numId w:val="33"/>
        </w:numPr>
        <w:contextualSpacing w:val="0"/>
      </w:pPr>
      <w:r>
        <w:t xml:space="preserve">204: Sin contenido. </w:t>
      </w:r>
    </w:p>
    <w:p w14:paraId="56B1ECD1" w14:textId="5EA7A484" w:rsidR="00850BEC" w:rsidRDefault="00850BEC" w:rsidP="008B39B1">
      <w:pPr>
        <w:pStyle w:val="Prrafodelista"/>
        <w:numPr>
          <w:ilvl w:val="1"/>
          <w:numId w:val="33"/>
        </w:numPr>
        <w:contextualSpacing w:val="0"/>
      </w:pPr>
      <w:r>
        <w:t xml:space="preserve">400: </w:t>
      </w:r>
      <w:proofErr w:type="spellStart"/>
      <w:r>
        <w:t>Request</w:t>
      </w:r>
      <w:proofErr w:type="spellEnd"/>
      <w:r>
        <w:t xml:space="preserve"> incorrecto.</w:t>
      </w:r>
    </w:p>
    <w:p w14:paraId="47794BD2" w14:textId="5342C2C9" w:rsidR="00850BEC" w:rsidRDefault="00850BEC" w:rsidP="008B39B1">
      <w:pPr>
        <w:pStyle w:val="Prrafodelista"/>
        <w:numPr>
          <w:ilvl w:val="1"/>
          <w:numId w:val="33"/>
        </w:numPr>
        <w:contextualSpacing w:val="0"/>
      </w:pPr>
      <w:r>
        <w:t>403: Prohibido.</w:t>
      </w:r>
    </w:p>
    <w:p w14:paraId="365A1D83" w14:textId="525B7C9B" w:rsidR="000B2391" w:rsidRDefault="000B2391" w:rsidP="008B39B1">
      <w:pPr>
        <w:pStyle w:val="Prrafodelista"/>
        <w:numPr>
          <w:ilvl w:val="1"/>
          <w:numId w:val="33"/>
        </w:numPr>
        <w:contextualSpacing w:val="0"/>
      </w:pPr>
      <w:r>
        <w:t xml:space="preserve">404: Objeto o </w:t>
      </w:r>
      <w:proofErr w:type="spellStart"/>
      <w:r>
        <w:t>resource</w:t>
      </w:r>
      <w:proofErr w:type="spellEnd"/>
      <w:r>
        <w:t xml:space="preserve"> no encontrado.</w:t>
      </w:r>
    </w:p>
    <w:p w14:paraId="4F7B3D3F" w14:textId="4F8366AA" w:rsidR="000B2391" w:rsidRDefault="000B2391" w:rsidP="008B39B1">
      <w:pPr>
        <w:pStyle w:val="Prrafodelista"/>
        <w:numPr>
          <w:ilvl w:val="1"/>
          <w:numId w:val="33"/>
        </w:numPr>
        <w:contextualSpacing w:val="0"/>
      </w:pPr>
      <w:r>
        <w:t>500: Error de proceso del servidor.</w:t>
      </w:r>
    </w:p>
    <w:p w14:paraId="7F066650" w14:textId="0A2D696D" w:rsidR="00850BEC" w:rsidRPr="00DE438E" w:rsidRDefault="00850BEC" w:rsidP="008B39B1">
      <w:pPr>
        <w:pStyle w:val="Prrafodelista"/>
        <w:numPr>
          <w:ilvl w:val="0"/>
          <w:numId w:val="36"/>
        </w:numPr>
        <w:contextualSpacing w:val="0"/>
        <w:rPr>
          <w:lang w:val="en-US"/>
        </w:rPr>
      </w:pPr>
      <w:proofErr w:type="spellStart"/>
      <w:r w:rsidRPr="00DE438E">
        <w:rPr>
          <w:lang w:val="en-US"/>
        </w:rPr>
        <w:t>Métodos</w:t>
      </w:r>
      <w:proofErr w:type="spellEnd"/>
      <w:r w:rsidRPr="00DE438E">
        <w:rPr>
          <w:lang w:val="en-US"/>
        </w:rPr>
        <w:t xml:space="preserve"> HTTP </w:t>
      </w:r>
      <w:proofErr w:type="spellStart"/>
      <w:r w:rsidRPr="00DE438E">
        <w:rPr>
          <w:lang w:val="en-US"/>
        </w:rPr>
        <w:t>utilizados</w:t>
      </w:r>
      <w:proofErr w:type="spellEnd"/>
      <w:r w:rsidRPr="00DE438E">
        <w:rPr>
          <w:lang w:val="en-US"/>
        </w:rPr>
        <w:t>: POST, GET, PUT,</w:t>
      </w:r>
      <w:r w:rsidR="00A6528C" w:rsidRPr="00DE438E">
        <w:rPr>
          <w:lang w:val="en-US"/>
        </w:rPr>
        <w:t xml:space="preserve"> PATCH,</w:t>
      </w:r>
      <w:r w:rsidRPr="00DE438E">
        <w:rPr>
          <w:lang w:val="en-US"/>
        </w:rPr>
        <w:t xml:space="preserve"> DELETE.</w:t>
      </w:r>
    </w:p>
    <w:p w14:paraId="30978DE9" w14:textId="3644C4E3" w:rsidR="00780E61" w:rsidRPr="00DE438E" w:rsidRDefault="00780E61" w:rsidP="00780E61">
      <w:pPr>
        <w:pStyle w:val="Prrafodelista"/>
        <w:rPr>
          <w:lang w:val="en-US"/>
        </w:rPr>
      </w:pPr>
    </w:p>
    <w:p w14:paraId="55C5253E" w14:textId="4AEBC072" w:rsidR="00DD2482" w:rsidRDefault="00DD2482" w:rsidP="008B39B1">
      <w:pPr>
        <w:pStyle w:val="Ttulo2"/>
        <w:numPr>
          <w:ilvl w:val="1"/>
          <w:numId w:val="30"/>
        </w:numPr>
        <w:ind w:left="0" w:firstLine="0"/>
      </w:pPr>
      <w:bookmarkStart w:id="60" w:name="_Toc83838819"/>
      <w:r>
        <w:t xml:space="preserve">CAPAS DE </w:t>
      </w:r>
      <w:r w:rsidR="00CC1085">
        <w:t>DISEÑO ARQUITECTÓ</w:t>
      </w:r>
      <w:r>
        <w:t>NICO DE LOS SERVICIOS.</w:t>
      </w:r>
      <w:bookmarkEnd w:id="60"/>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8B39B1">
      <w:pPr>
        <w:pStyle w:val="Ttulo3"/>
        <w:numPr>
          <w:ilvl w:val="2"/>
          <w:numId w:val="30"/>
        </w:numPr>
        <w:ind w:hanging="578"/>
      </w:pPr>
      <w:bookmarkStart w:id="61" w:name="_Toc83838820"/>
      <w:r>
        <w:lastRenderedPageBreak/>
        <w:t xml:space="preserve">Capa de Modelado </w:t>
      </w:r>
      <w:r w:rsidR="003823C4">
        <w:t>y Acceso a</w:t>
      </w:r>
      <w:r>
        <w:t xml:space="preserve"> Datos.</w:t>
      </w:r>
      <w:bookmarkEnd w:id="61"/>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8B39B1">
      <w:pPr>
        <w:pStyle w:val="Ttulo3"/>
        <w:numPr>
          <w:ilvl w:val="2"/>
          <w:numId w:val="30"/>
        </w:numPr>
      </w:pPr>
      <w:bookmarkStart w:id="62" w:name="_Toc83838821"/>
      <w:r>
        <w:t>Capa de Servicio.</w:t>
      </w:r>
      <w:bookmarkEnd w:id="62"/>
    </w:p>
    <w:p w14:paraId="352C13B6" w14:textId="1B7508DA"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w:t>
      </w:r>
      <w:proofErr w:type="spellStart"/>
      <w:r w:rsidR="00C46AB3">
        <w:t>sustituídas</w:t>
      </w:r>
      <w:proofErr w:type="spellEnd"/>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3F7922">
      <w:pPr>
        <w:ind w:firstLine="708"/>
      </w:pPr>
      <w:r>
        <w:t>Es a través de ésta capa que se tiene acceso a la capa de acceso a datos y</w:t>
      </w:r>
      <w:r w:rsidR="00C46AB3">
        <w:t xml:space="preserve"> se </w:t>
      </w:r>
      <w:r>
        <w:t xml:space="preserve"> realiza</w:t>
      </w:r>
      <w:r w:rsidR="00C46AB3">
        <w:t>n</w:t>
      </w:r>
      <w:r>
        <w:t xml:space="preserve"> las operaciones a las entidades </w:t>
      </w:r>
      <w:proofErr w:type="spellStart"/>
      <w:r>
        <w:t>através</w:t>
      </w:r>
      <w:proofErr w:type="spellEnd"/>
      <w:r>
        <w:t xml:space="preserve"> de la interfaz</w:t>
      </w:r>
      <w:r w:rsidR="00C46AB3">
        <w:t xml:space="preserve"> de la capa </w:t>
      </w:r>
      <w:r>
        <w:t xml:space="preserve">DAO (Data </w:t>
      </w:r>
      <w:proofErr w:type="spellStart"/>
      <w:r>
        <w:t>Acces</w:t>
      </w:r>
      <w:proofErr w:type="spellEnd"/>
      <w:r>
        <w:t xml:space="preserve"> </w:t>
      </w:r>
      <w:proofErr w:type="spellStart"/>
      <w:r>
        <w:t>Object</w:t>
      </w:r>
      <w:proofErr w:type="spellEnd"/>
      <w:r>
        <w:t xml:space="preserve">) o </w:t>
      </w:r>
      <w:proofErr w:type="spellStart"/>
      <w:r>
        <w:t>Repository</w:t>
      </w:r>
      <w:proofErr w:type="spellEnd"/>
      <w:r>
        <w:t xml:space="preserve"> </w:t>
      </w:r>
      <w:r w:rsidR="00CA570E">
        <w:t>correspondiente</w:t>
      </w:r>
      <w:r>
        <w:t xml:space="preserve"> a cada entidad.</w:t>
      </w:r>
    </w:p>
    <w:p w14:paraId="66D36D6D" w14:textId="75F66E30" w:rsidR="00C46AB3" w:rsidRDefault="00C46AB3" w:rsidP="008B39B1">
      <w:pPr>
        <w:pStyle w:val="Ttulo3"/>
        <w:numPr>
          <w:ilvl w:val="2"/>
          <w:numId w:val="30"/>
        </w:numPr>
      </w:pPr>
      <w:bookmarkStart w:id="63" w:name="_Toc83838822"/>
      <w:r>
        <w:t>Capa de Controladores REST.</w:t>
      </w:r>
      <w:bookmarkEnd w:id="63"/>
    </w:p>
    <w:p w14:paraId="0A2C479C" w14:textId="36BC0ABA" w:rsidR="005807E2" w:rsidRDefault="00C46AB3" w:rsidP="003F7922">
      <w:pPr>
        <w:ind w:firstLine="708"/>
      </w:pPr>
      <w:r>
        <w:t xml:space="preserve">Esta es la capa de </w:t>
      </w:r>
      <w:proofErr w:type="spellStart"/>
      <w:r>
        <w:t>mas</w:t>
      </w:r>
      <w:proofErr w:type="spellEnd"/>
      <w:r>
        <w:t xml:space="preserve"> alto nivel, es decir, en ésta capa se definen los </w:t>
      </w:r>
      <w:proofErr w:type="spellStart"/>
      <w: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proofErr w:type="spellStart"/>
      <w:r>
        <w:t>através</w:t>
      </w:r>
      <w:proofErr w:type="spellEnd"/>
      <w:r>
        <w:t xml:space="preserve">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8B39B1">
      <w:pPr>
        <w:pStyle w:val="Ttulo3"/>
        <w:numPr>
          <w:ilvl w:val="2"/>
          <w:numId w:val="30"/>
        </w:numPr>
      </w:pPr>
      <w:bookmarkStart w:id="64" w:name="_Toc83838823"/>
      <w:r>
        <w:t>Diagrama de diseño arquitectónico de los servicios</w:t>
      </w:r>
      <w:r w:rsidR="00162EFB">
        <w:t xml:space="preserve"> por capas</w:t>
      </w:r>
      <w:r>
        <w:t>.</w:t>
      </w:r>
      <w:bookmarkEnd w:id="64"/>
    </w:p>
    <w:p w14:paraId="00ECC956" w14:textId="77777777" w:rsidR="005807E2" w:rsidRDefault="005807E2" w:rsidP="005807E2">
      <w:pPr>
        <w:pStyle w:val="Prrafodelista"/>
        <w:ind w:left="0" w:firstLine="720"/>
      </w:pPr>
    </w:p>
    <w:p w14:paraId="423493D0" w14:textId="77777777" w:rsidR="002D753A" w:rsidRDefault="005807E2" w:rsidP="003F7922">
      <w:pPr>
        <w:ind w:firstLine="708"/>
      </w:pPr>
      <w:r>
        <w:t xml:space="preserve">En el siguiente diagrama se puede apreciar </w:t>
      </w:r>
      <w:proofErr w:type="spellStart"/>
      <w:r>
        <w:t>como</w:t>
      </w:r>
      <w:proofErr w:type="spellEnd"/>
      <w:r>
        <w:t xml:space="preserve"> se encuentran </w:t>
      </w:r>
      <w:proofErr w:type="spellStart"/>
      <w:r>
        <w:t>distribuídas</w:t>
      </w:r>
      <w:proofErr w:type="spellEnd"/>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8B39B1">
      <w:pPr>
        <w:pStyle w:val="Ttulo2"/>
        <w:numPr>
          <w:ilvl w:val="1"/>
          <w:numId w:val="30"/>
        </w:numPr>
        <w:ind w:left="0" w:firstLine="0"/>
      </w:pPr>
      <w:bookmarkStart w:id="65" w:name="_Toc83838824"/>
      <w:r>
        <w:t>FILTRO DE SEGURIDAD EN LOS SERVICIOS.</w:t>
      </w:r>
      <w:bookmarkEnd w:id="65"/>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3F7922">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88B943A" w:rsidR="0040110B" w:rsidRDefault="0040110B" w:rsidP="003F7922">
      <w:pPr>
        <w:ind w:firstLine="708"/>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0E7DE614"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proofErr w:type="spellStart"/>
      <w:r>
        <w:t>desición</w:t>
      </w:r>
      <w:proofErr w:type="spellEnd"/>
      <w:r>
        <w:t xml:space="preserve"> de implementar un filtro </w:t>
      </w:r>
      <w:r w:rsidR="00705A08">
        <w:t xml:space="preserve">en cada una de las peticiones HTTP que llegan a los servicios de SIRA. </w:t>
      </w:r>
    </w:p>
    <w:p w14:paraId="193ACFD7" w14:textId="4336A715" w:rsidR="00705A08" w:rsidRDefault="00705A08" w:rsidP="003F7922">
      <w:pPr>
        <w:ind w:firstLine="708"/>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2ABD08CC" w14:textId="033B8421" w:rsidR="00705A08" w:rsidRPr="00705A08" w:rsidRDefault="00705A08" w:rsidP="008B39B1">
      <w:pPr>
        <w:pStyle w:val="Prrafodelista"/>
        <w:numPr>
          <w:ilvl w:val="0"/>
          <w:numId w:val="10"/>
        </w:numPr>
      </w:pPr>
      <w:r w:rsidRPr="00705A08">
        <w:t>Autentificación básica</w:t>
      </w:r>
      <w:r w:rsidR="006F5519">
        <w:t>.</w:t>
      </w:r>
    </w:p>
    <w:p w14:paraId="310753F3" w14:textId="0C5AEAD6" w:rsidR="00705A08" w:rsidRPr="00705A08" w:rsidRDefault="00705A08" w:rsidP="008B39B1">
      <w:pPr>
        <w:pStyle w:val="Prrafodelista"/>
        <w:numPr>
          <w:ilvl w:val="0"/>
          <w:numId w:val="10"/>
        </w:numPr>
      </w:pPr>
      <w:r w:rsidRPr="00705A08">
        <w:t>Autentificación basada en token</w:t>
      </w:r>
      <w:r w:rsidR="006F5519">
        <w:t>.</w:t>
      </w:r>
    </w:p>
    <w:p w14:paraId="012C62F4" w14:textId="57E382EC" w:rsidR="00705A08" w:rsidRPr="00705A08" w:rsidRDefault="00705A08" w:rsidP="008B39B1">
      <w:pPr>
        <w:pStyle w:val="Prrafodelista"/>
        <w:numPr>
          <w:ilvl w:val="0"/>
          <w:numId w:val="10"/>
        </w:numPr>
      </w:pPr>
      <w:r w:rsidRPr="00705A08">
        <w:t>Autentificación basada en clave API</w:t>
      </w:r>
      <w:r w:rsidR="006F5519">
        <w:t>.</w:t>
      </w:r>
    </w:p>
    <w:p w14:paraId="1EDCDDAB" w14:textId="4BE1757F" w:rsidR="00705A08" w:rsidRPr="00705A08" w:rsidRDefault="00705A08" w:rsidP="008B39B1">
      <w:pPr>
        <w:pStyle w:val="Prrafodelista"/>
        <w:numPr>
          <w:ilvl w:val="0"/>
          <w:numId w:val="10"/>
        </w:numPr>
      </w:pPr>
      <w:r w:rsidRPr="00705A08">
        <w:t>OAuth 2.0 (Autorización abierta)</w:t>
      </w:r>
      <w:r w:rsidR="006F5519">
        <w:t>.</w:t>
      </w:r>
    </w:p>
    <w:p w14:paraId="2312E889" w14:textId="65A22718"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proofErr w:type="spellStart"/>
      <w:r>
        <w:t>desición</w:t>
      </w:r>
      <w:proofErr w:type="spellEnd"/>
      <w:r>
        <w:t xml:space="preserve"> de implementar dicho filtro con Autentificación basada en token, ya que a diferencia de la primera (Autentificación básica), es mucho menos vulnerable a un ataque de tipo </w:t>
      </w:r>
      <w:proofErr w:type="spellStart"/>
      <w:r w:rsidRPr="003F7922">
        <w:t>man</w:t>
      </w:r>
      <w:proofErr w:type="spellEnd"/>
      <w:r w:rsidRPr="003F7922">
        <w:t>-</w:t>
      </w:r>
      <w:proofErr w:type="spellStart"/>
      <w:r w:rsidRPr="003F7922">
        <w:t>in-the-middle</w:t>
      </w:r>
      <w:proofErr w:type="spellEnd"/>
      <w:r>
        <w:t xml:space="preserve"> y,  comparado con </w:t>
      </w:r>
      <w:r w:rsidR="00C37686">
        <w:t>la de basada en clave API y OAuth 2 , la que es basada en token es</w:t>
      </w:r>
      <w:r>
        <w:t xml:space="preserve"> un poco </w:t>
      </w:r>
      <w:proofErr w:type="spellStart"/>
      <w:r>
        <w:t>mas</w:t>
      </w:r>
      <w:proofErr w:type="spellEnd"/>
      <w:r>
        <w:t xml:space="preserve">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proofErr w:type="spellStart"/>
      <w:r w:rsidR="00C37686">
        <w:t>estan</w:t>
      </w:r>
      <w:proofErr w:type="spellEnd"/>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8B39B1">
      <w:pPr>
        <w:pStyle w:val="Ttulo3"/>
        <w:numPr>
          <w:ilvl w:val="2"/>
          <w:numId w:val="30"/>
        </w:numPr>
      </w:pPr>
      <w:bookmarkStart w:id="66" w:name="_Toc83838825"/>
      <w:r>
        <w:lastRenderedPageBreak/>
        <w:t>Autenticación basada en Jason Web Token.</w:t>
      </w:r>
      <w:bookmarkEnd w:id="66"/>
    </w:p>
    <w:p w14:paraId="2C4288BE" w14:textId="7DE8783F" w:rsidR="007F58F2" w:rsidRDefault="007F58F2" w:rsidP="003F7922">
      <w:pPr>
        <w:ind w:firstLine="708"/>
      </w:pPr>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3F7922">
      <w:pPr>
        <w:ind w:firstLine="708"/>
      </w:pPr>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3F7922">
      <w:pPr>
        <w:ind w:firstLine="708"/>
      </w:pPr>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8B39B1">
      <w:pPr>
        <w:pStyle w:val="Prrafodelista"/>
        <w:numPr>
          <w:ilvl w:val="0"/>
          <w:numId w:val="11"/>
        </w:numPr>
      </w:pPr>
      <w:r w:rsidRPr="00A93238">
        <w:t xml:space="preserve">HEADER: la primera parte, corresponde a los </w:t>
      </w:r>
      <w:proofErr w:type="spellStart"/>
      <w:r w:rsidRPr="00A93238">
        <w:t>Header</w:t>
      </w:r>
      <w:proofErr w:type="spellEnd"/>
      <w:r w:rsidRPr="00A93238">
        <w:t xml:space="preserve">, y se almacena por lo general el tipo de token y el algoritmo de </w:t>
      </w:r>
      <w:proofErr w:type="spellStart"/>
      <w:r w:rsidRPr="00A93238">
        <w:t>encriptamiento</w:t>
      </w:r>
      <w:proofErr w:type="spellEnd"/>
      <w:r w:rsidRPr="00A93238">
        <w:t>.</w:t>
      </w:r>
    </w:p>
    <w:p w14:paraId="64A52FD5" w14:textId="77777777" w:rsidR="00A93238" w:rsidRPr="00A93238" w:rsidRDefault="00A93238" w:rsidP="008B39B1">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8B39B1">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8B39B1">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w:t>
      </w:r>
      <w:proofErr w:type="spellStart"/>
      <w:r>
        <w:t>alg</w:t>
      </w:r>
      <w:proofErr w:type="spellEnd"/>
      <w:r>
        <w:t>":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8B39B1">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w:t>
      </w:r>
      <w:r w:rsidR="004E02FD" w:rsidRPr="00DE438E">
        <w:rPr>
          <w:rFonts w:ascii="Lato" w:hAnsi="Lato"/>
          <w:color w:val="404040"/>
          <w:shd w:val="clear" w:color="auto" w:fill="FCFCFC"/>
          <w:lang w:val="en-US"/>
        </w:rPr>
        <w:t xml:space="preserve"> </w:t>
      </w:r>
      <w:r w:rsidRPr="00DE438E">
        <w:rPr>
          <w:rFonts w:ascii="Lato" w:hAnsi="Lato"/>
          <w:color w:val="404040"/>
          <w:shd w:val="clear" w:color="auto" w:fill="FCFCFC"/>
          <w:lang w:val="en-US"/>
        </w:rPr>
        <w:t xml:space="preserve"> </w:t>
      </w:r>
    </w:p>
    <w:p w14:paraId="58ABDAB1" w14:textId="1583450E"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"sub": "mlanda@lania.edu.mx",</w:t>
      </w:r>
    </w:p>
    <w:p w14:paraId="53F1937D" w14:textId="77777777"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"authorities": [</w:t>
      </w:r>
    </w:p>
    <w:p w14:paraId="75B3FE6B" w14:textId="62623276"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w:t>
      </w:r>
      <w:r w:rsidR="004E02FD" w:rsidRPr="00DE438E">
        <w:rPr>
          <w:rFonts w:ascii="Lato" w:hAnsi="Lato"/>
          <w:color w:val="404040"/>
          <w:shd w:val="clear" w:color="auto" w:fill="FCFCFC"/>
          <w:lang w:val="en-US"/>
        </w:rPr>
        <w:tab/>
      </w:r>
      <w:r w:rsidRPr="00DE438E">
        <w:rPr>
          <w:rFonts w:ascii="Lato" w:hAnsi="Lato"/>
          <w:color w:val="404040"/>
          <w:shd w:val="clear" w:color="auto" w:fill="FCFCFC"/>
          <w:lang w:val="en-US"/>
        </w:rPr>
        <w:t xml:space="preserve"> {</w:t>
      </w:r>
    </w:p>
    <w:p w14:paraId="1534512D" w14:textId="5D1D40BB"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w:t>
      </w:r>
      <w:r w:rsidR="004E02FD" w:rsidRPr="00DE438E">
        <w:rPr>
          <w:rFonts w:ascii="Lato" w:hAnsi="Lato"/>
          <w:color w:val="404040"/>
          <w:shd w:val="clear" w:color="auto" w:fill="FCFCFC"/>
          <w:lang w:val="en-US"/>
        </w:rPr>
        <w:tab/>
      </w:r>
      <w:r w:rsidRPr="00DE438E">
        <w:rPr>
          <w:rFonts w:ascii="Lato" w:hAnsi="Lato"/>
          <w:color w:val="404040"/>
          <w:shd w:val="clear" w:color="auto" w:fill="FCFCFC"/>
          <w:lang w:val="en-US"/>
        </w:rPr>
        <w:t>"authority": "ASPIRANTE"</w:t>
      </w:r>
    </w:p>
    <w:p w14:paraId="131ADA08" w14:textId="1183B8FB"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w:t>
      </w:r>
      <w:r w:rsidR="004E02FD" w:rsidRPr="00DE438E">
        <w:rPr>
          <w:rFonts w:ascii="Lato" w:hAnsi="Lato"/>
          <w:color w:val="404040"/>
          <w:shd w:val="clear" w:color="auto" w:fill="FCFCFC"/>
          <w:lang w:val="en-US"/>
        </w:rPr>
        <w:tab/>
      </w:r>
      <w:r w:rsidRPr="00DE438E">
        <w:rPr>
          <w:rFonts w:ascii="Lato" w:hAnsi="Lato"/>
          <w:color w:val="404040"/>
          <w:shd w:val="clear" w:color="auto" w:fill="FCFCFC"/>
          <w:lang w:val="en-US"/>
        </w:rPr>
        <w:t>}</w:t>
      </w:r>
    </w:p>
    <w:p w14:paraId="082B1E9B" w14:textId="4298DB17"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w:t>
      </w:r>
      <w:r w:rsidR="004E02FD" w:rsidRPr="00DE438E">
        <w:rPr>
          <w:rFonts w:ascii="Lato" w:hAnsi="Lato"/>
          <w:color w:val="404040"/>
          <w:shd w:val="clear" w:color="auto" w:fill="FCFCFC"/>
          <w:lang w:val="en-US"/>
        </w:rPr>
        <w:tab/>
      </w:r>
      <w:r w:rsidRPr="00DE438E">
        <w:rPr>
          <w:rFonts w:ascii="Lato" w:hAnsi="Lato"/>
          <w:color w:val="404040"/>
          <w:shd w:val="clear" w:color="auto" w:fill="FCFCFC"/>
          <w:lang w:val="en-US"/>
        </w:rPr>
        <w:t>],</w:t>
      </w:r>
    </w:p>
    <w:p w14:paraId="7941CE89" w14:textId="77777777"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w:t>
      </w:r>
      <w:proofErr w:type="spellStart"/>
      <w:r w:rsidRPr="00DE438E">
        <w:rPr>
          <w:rFonts w:ascii="Lato" w:hAnsi="Lato"/>
          <w:color w:val="404040"/>
          <w:shd w:val="clear" w:color="auto" w:fill="FCFCFC"/>
          <w:lang w:val="en-US"/>
        </w:rPr>
        <w:t>iat</w:t>
      </w:r>
      <w:proofErr w:type="spellEnd"/>
      <w:r w:rsidRPr="00DE438E">
        <w:rPr>
          <w:rFonts w:ascii="Lato" w:hAnsi="Lato"/>
          <w:color w:val="404040"/>
          <w:shd w:val="clear" w:color="auto" w:fill="FCFCFC"/>
          <w:lang w:val="en-US"/>
        </w:rPr>
        <w:t>": 1629506287,</w:t>
      </w:r>
    </w:p>
    <w:p w14:paraId="6C9D60BE" w14:textId="77777777" w:rsidR="00895EBA" w:rsidRPr="00DE438E" w:rsidRDefault="00895EBA" w:rsidP="00895EBA">
      <w:pPr>
        <w:ind w:left="720"/>
        <w:rPr>
          <w:rFonts w:ascii="Lato" w:hAnsi="Lato"/>
          <w:color w:val="404040"/>
          <w:shd w:val="clear" w:color="auto" w:fill="FCFCFC"/>
          <w:lang w:val="en-US"/>
        </w:rPr>
      </w:pPr>
      <w:r w:rsidRPr="00DE438E">
        <w:rPr>
          <w:rFonts w:ascii="Lato" w:hAnsi="Lato"/>
          <w:color w:val="404040"/>
          <w:shd w:val="clear" w:color="auto" w:fill="FCFCFC"/>
          <w:lang w:val="en-US"/>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8B39B1">
      <w:pPr>
        <w:pStyle w:val="Prrafodelista"/>
        <w:numPr>
          <w:ilvl w:val="0"/>
          <w:numId w:val="13"/>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w:t>
      </w:r>
      <w:proofErr w:type="spellStart"/>
      <w:r w:rsidRPr="004E02FD">
        <w:rPr>
          <w:rFonts w:ascii="Lato" w:hAnsi="Lato"/>
          <w:color w:val="404040"/>
          <w:shd w:val="clear" w:color="auto" w:fill="FCFCFC"/>
        </w:rPr>
        <w:t>header</w:t>
      </w:r>
      <w:proofErr w:type="spellEnd"/>
      <w:r w:rsidRPr="004E02FD">
        <w:rPr>
          <w:rFonts w:ascii="Lato" w:hAnsi="Lato"/>
          <w:color w:val="404040"/>
          <w:shd w:val="clear" w:color="auto" w:fill="FCFCFC"/>
        </w:rPr>
        <w:t>) + "." +</w:t>
      </w:r>
    </w:p>
    <w:p w14:paraId="2E898DAB" w14:textId="45F4DC81" w:rsidR="004E02FD" w:rsidRPr="00DE438E" w:rsidRDefault="004E02FD" w:rsidP="004E02FD">
      <w:pPr>
        <w:ind w:left="720"/>
        <w:rPr>
          <w:rFonts w:ascii="Lato" w:hAnsi="Lato"/>
          <w:color w:val="404040"/>
          <w:shd w:val="clear" w:color="auto" w:fill="FCFCFC"/>
          <w:lang w:val="en-US"/>
        </w:rPr>
      </w:pPr>
      <w:r w:rsidRPr="004E02FD">
        <w:rPr>
          <w:rFonts w:ascii="Lato" w:hAnsi="Lato"/>
          <w:color w:val="404040"/>
          <w:shd w:val="clear" w:color="auto" w:fill="FCFCFC"/>
        </w:rPr>
        <w:t xml:space="preserve">  </w:t>
      </w:r>
      <w:r w:rsidRPr="00DE438E">
        <w:rPr>
          <w:rFonts w:ascii="Lato" w:hAnsi="Lato"/>
          <w:color w:val="404040"/>
          <w:shd w:val="clear" w:color="auto" w:fill="FCFCFC"/>
          <w:lang w:val="en-US"/>
        </w:rPr>
        <w:t xml:space="preserve">base64UrlEncode(payload),  </w:t>
      </w:r>
    </w:p>
    <w:p w14:paraId="77B8FEDB" w14:textId="0B7BB23B" w:rsidR="004E02FD" w:rsidRPr="00DE438E" w:rsidRDefault="004E02FD" w:rsidP="004E02FD">
      <w:pPr>
        <w:ind w:left="720"/>
        <w:rPr>
          <w:rFonts w:ascii="Lato" w:hAnsi="Lato"/>
          <w:color w:val="404040"/>
          <w:shd w:val="clear" w:color="auto" w:fill="FCFCFC"/>
          <w:lang w:val="en-US"/>
        </w:rPr>
      </w:pPr>
      <w:r w:rsidRPr="00DE438E">
        <w:rPr>
          <w:rFonts w:ascii="Lato" w:hAnsi="Lato"/>
          <w:color w:val="404040"/>
          <w:shd w:val="clear" w:color="auto" w:fill="FCFCFC"/>
          <w:lang w:val="en-US"/>
        </w:rPr>
        <w:t>your-256-bit-secret</w:t>
      </w:r>
    </w:p>
    <w:p w14:paraId="3E5C9565" w14:textId="77777777" w:rsidR="004E02FD" w:rsidRPr="00DE438E" w:rsidRDefault="004E02FD" w:rsidP="004E02FD">
      <w:pPr>
        <w:ind w:left="720"/>
        <w:rPr>
          <w:rFonts w:ascii="Lato" w:hAnsi="Lato"/>
          <w:color w:val="404040"/>
          <w:shd w:val="clear" w:color="auto" w:fill="FCFCFC"/>
          <w:lang w:val="en-US"/>
        </w:rPr>
      </w:pPr>
      <w:r w:rsidRPr="00DE438E">
        <w:rPr>
          <w:rFonts w:ascii="Lato" w:hAnsi="Lato"/>
          <w:color w:val="404040"/>
          <w:shd w:val="clear" w:color="auto" w:fill="FCFCFC"/>
          <w:lang w:val="en-US"/>
        </w:rPr>
        <w:t>) secret base64 encoded</w:t>
      </w:r>
    </w:p>
    <w:p w14:paraId="476077A6" w14:textId="58FB5E46" w:rsidR="00981005" w:rsidRPr="00DE438E" w:rsidRDefault="00981005" w:rsidP="004E02FD">
      <w:pPr>
        <w:rPr>
          <w:lang w:val="en-US"/>
        </w:rPr>
      </w:pPr>
      <w:r w:rsidRPr="00DE438E">
        <w:rPr>
          <w:lang w:val="en-US"/>
        </w:rPr>
        <w:br w:type="page"/>
      </w:r>
    </w:p>
    <w:p w14:paraId="1A52D553" w14:textId="1D7B1E6E" w:rsidR="00981005" w:rsidRDefault="00981005" w:rsidP="008B39B1">
      <w:pPr>
        <w:pStyle w:val="Ttulo3"/>
        <w:numPr>
          <w:ilvl w:val="2"/>
          <w:numId w:val="30"/>
        </w:numPr>
      </w:pPr>
      <w:bookmarkStart w:id="67" w:name="_Toc83838826"/>
      <w:r>
        <w:lastRenderedPageBreak/>
        <w:t>Diagrama del proceso de Autenticación de usuarios basado en JWT.</w:t>
      </w:r>
      <w:bookmarkEnd w:id="67"/>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8B39B1">
      <w:pPr>
        <w:pStyle w:val="Prrafodelista"/>
        <w:numPr>
          <w:ilvl w:val="0"/>
          <w:numId w:val="12"/>
        </w:numPr>
      </w:pPr>
      <w:r w:rsidRPr="00981005">
        <w:t>El usuario se registra y obtiene sus credenciales (usuario y contraseña) </w:t>
      </w:r>
    </w:p>
    <w:p w14:paraId="0EBC392C" w14:textId="77777777" w:rsidR="00981005" w:rsidRPr="00981005" w:rsidRDefault="00981005" w:rsidP="008B39B1">
      <w:pPr>
        <w:pStyle w:val="Prrafodelista"/>
        <w:numPr>
          <w:ilvl w:val="0"/>
          <w:numId w:val="12"/>
        </w:numPr>
      </w:pPr>
      <w:r w:rsidRPr="00981005">
        <w:t>El usuario se autentifica, El cliente recibe el token JWT y lo guarda para las siguientes peticiones a los api rest. </w:t>
      </w:r>
    </w:p>
    <w:p w14:paraId="65EA186F" w14:textId="362ED99D" w:rsidR="00981005" w:rsidRDefault="00981005" w:rsidP="008B39B1">
      <w:pPr>
        <w:pStyle w:val="Prrafodelista"/>
        <w:numPr>
          <w:ilvl w:val="0"/>
          <w:numId w:val="12"/>
        </w:numPr>
      </w:pPr>
      <w:r w:rsidRPr="00981005">
        <w:t>El cliente usa el token para las siguientes peticiones a los api rest.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8B39B1">
      <w:pPr>
        <w:pStyle w:val="Ttulo3"/>
        <w:numPr>
          <w:ilvl w:val="2"/>
          <w:numId w:val="30"/>
        </w:numPr>
      </w:pPr>
      <w:bookmarkStart w:id="68" w:name="_Toc83838827"/>
      <w:r>
        <w:t>Diagrama del proceso de acceso a un recurso REST basado en JWT.</w:t>
      </w:r>
      <w:bookmarkEnd w:id="68"/>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 xml:space="preserve">enviándose dentro del campo </w:t>
      </w:r>
      <w:proofErr w:type="spellStart"/>
      <w:r w:rsidR="00AF308D">
        <w:t>Authorization</w:t>
      </w:r>
      <w:proofErr w:type="spellEnd"/>
      <w:r w:rsidR="00AF308D">
        <w:t xml:space="preserve"> perteneciente al encabezado de la petición HTTP.</w:t>
      </w:r>
    </w:p>
    <w:p w14:paraId="51FE51A8" w14:textId="727DBF7E" w:rsidR="00981005" w:rsidRDefault="00AF308D" w:rsidP="003F7922">
      <w:pPr>
        <w:ind w:firstLine="720"/>
      </w:pPr>
      <w:r>
        <w:lastRenderedPageBreak/>
        <w:t>A continuación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8B39B1">
      <w:pPr>
        <w:pStyle w:val="Ttulo2"/>
        <w:numPr>
          <w:ilvl w:val="1"/>
          <w:numId w:val="30"/>
        </w:numPr>
        <w:ind w:left="0" w:firstLine="0"/>
      </w:pPr>
      <w:bookmarkStart w:id="69" w:name="_Toc83838828"/>
      <w:r>
        <w:lastRenderedPageBreak/>
        <w:t>SERVICIO REST DE USUARIOS.</w:t>
      </w:r>
      <w:bookmarkEnd w:id="69"/>
    </w:p>
    <w:p w14:paraId="6658B15E" w14:textId="11581548" w:rsidR="000263D5" w:rsidRPr="00C80C89" w:rsidRDefault="000263D5" w:rsidP="008B39B1">
      <w:pPr>
        <w:pStyle w:val="Ttulo3"/>
        <w:numPr>
          <w:ilvl w:val="2"/>
          <w:numId w:val="30"/>
        </w:numPr>
        <w:ind w:left="0" w:hanging="11"/>
      </w:pPr>
      <w:bookmarkStart w:id="70" w:name="_Toc83838829"/>
      <w:r>
        <w:t>Alcance de funcionalidades del servicio contra casos de uso.</w:t>
      </w:r>
      <w:bookmarkEnd w:id="70"/>
    </w:p>
    <w:p w14:paraId="7F410D20" w14:textId="17F5605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8B39B1">
      <w:pPr>
        <w:pStyle w:val="Prrafodelista"/>
        <w:numPr>
          <w:ilvl w:val="0"/>
          <w:numId w:val="11"/>
        </w:numPr>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w:t>
      </w:r>
      <w:proofErr w:type="spellStart"/>
      <w:r w:rsidR="007833B9">
        <w:t>par</w:t>
      </w:r>
      <w:proofErr w:type="spellEnd"/>
      <w:r w:rsidR="007833B9">
        <w:t xml:space="preserve"> poder confirmar su cuenta. Una vez confirmada podrá ingresar al sistema SIRA.</w:t>
      </w:r>
    </w:p>
    <w:p w14:paraId="46FEA1FD" w14:textId="482E86A8" w:rsidR="00B730EA" w:rsidRDefault="003C0C54" w:rsidP="008B39B1">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8B39B1">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8B39B1">
      <w:pPr>
        <w:pStyle w:val="Ttulo3"/>
        <w:numPr>
          <w:ilvl w:val="2"/>
          <w:numId w:val="30"/>
        </w:numPr>
        <w:ind w:left="0" w:hanging="11"/>
      </w:pPr>
      <w:bookmarkStart w:id="71" w:name="_Toc83838830"/>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71"/>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proofErr w:type="spellStart"/>
      <w:r>
        <w:t>RegistrationController</w:t>
      </w:r>
      <w:proofErr w:type="spellEnd"/>
      <w:r>
        <w:t xml:space="preserve">”, el cual expone los </w:t>
      </w:r>
      <w:proofErr w:type="spellStart"/>
      <w:r w:rsidR="000B2391">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 xml:space="preserve">Se diseñó el uso de Repositorios de JPA (Java </w:t>
      </w:r>
      <w:proofErr w:type="spellStart"/>
      <w:r>
        <w:t>Persistent</w:t>
      </w:r>
      <w:proofErr w:type="spellEnd"/>
      <w:r>
        <w:t xml:space="preserve"> API) para realizar la inserción , consulta y borrado de datos de la base de datos del esquema SIRA.</w:t>
      </w:r>
    </w:p>
    <w:p w14:paraId="1F72ACD4" w14:textId="799D6845" w:rsidR="000B2391" w:rsidRPr="00C80C89" w:rsidRDefault="004D496C" w:rsidP="008B39B1">
      <w:pPr>
        <w:pStyle w:val="Ttulo3"/>
        <w:numPr>
          <w:ilvl w:val="2"/>
          <w:numId w:val="30"/>
        </w:numPr>
        <w:ind w:left="0" w:hanging="11"/>
      </w:pPr>
      <w:bookmarkStart w:id="72" w:name="_Toc83838831"/>
      <w:r>
        <w:t xml:space="preserve">Descripción de </w:t>
      </w:r>
      <w:proofErr w:type="spellStart"/>
      <w:r>
        <w:t>e</w:t>
      </w:r>
      <w:r w:rsidR="000B2708">
        <w:t>ndpoint</w:t>
      </w:r>
      <w:r w:rsidR="000B2391">
        <w:t>s</w:t>
      </w:r>
      <w:proofErr w:type="spellEnd"/>
      <w:r w:rsidR="000B2708">
        <w:t xml:space="preserve"> de</w:t>
      </w:r>
      <w:r>
        <w:t>l</w:t>
      </w:r>
      <w:r w:rsidR="000B2708">
        <w:t xml:space="preserve"> </w:t>
      </w:r>
      <w:r w:rsidR="000B2391">
        <w:t>Servicio de Usuarios</w:t>
      </w:r>
      <w:r w:rsidR="000B2708">
        <w:t xml:space="preserve"> </w:t>
      </w:r>
      <w:r w:rsidR="000B2391">
        <w:t>:</w:t>
      </w:r>
      <w:bookmarkEnd w:id="72"/>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Request</w:t>
            </w:r>
            <w:proofErr w:type="spellEnd"/>
            <w:r w:rsidRPr="00A02FF0">
              <w:rPr>
                <w:rFonts w:eastAsia="Times New Roman"/>
                <w:color w:val="000000"/>
                <w:sz w:val="22"/>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Request</w:t>
            </w:r>
            <w:proofErr w:type="spellEnd"/>
            <w:r w:rsidRPr="00A02FF0">
              <w:rPr>
                <w:rFonts w:eastAsia="Times New Roman"/>
                <w:color w:val="000000"/>
                <w:sz w:val="22"/>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1F328DE3" w:rsidR="000B2708" w:rsidRDefault="003E630F" w:rsidP="003E630F">
      <w:pPr>
        <w:ind w:firstLine="720"/>
        <w:jc w:val="center"/>
        <w:rPr>
          <w:i/>
        </w:rPr>
      </w:pPr>
      <w:r w:rsidRPr="003E630F">
        <w:rPr>
          <w:i/>
        </w:rPr>
        <w:t xml:space="preserve">Tabla. </w:t>
      </w:r>
      <w:proofErr w:type="spellStart"/>
      <w:r w:rsidRPr="003E630F">
        <w:rPr>
          <w:i/>
        </w:rPr>
        <w:t>Endpoints</w:t>
      </w:r>
      <w:proofErr w:type="spellEnd"/>
      <w:r w:rsidRPr="003E630F">
        <w:rPr>
          <w:i/>
        </w:rPr>
        <w:t xml:space="preserve"> del Servicio REST Usuarios.</w:t>
      </w:r>
    </w:p>
    <w:p w14:paraId="7179EDCA" w14:textId="77777777" w:rsidR="004A790E" w:rsidRDefault="004A790E" w:rsidP="003E630F">
      <w:pPr>
        <w:ind w:firstLine="720"/>
        <w:jc w:val="center"/>
        <w:rPr>
          <w:i/>
        </w:rPr>
      </w:pPr>
    </w:p>
    <w:p w14:paraId="667BD8CD" w14:textId="5A7EFBDB" w:rsidR="00A7683A" w:rsidRDefault="00A7683A" w:rsidP="008B39B1">
      <w:pPr>
        <w:pStyle w:val="Ttulo2"/>
        <w:numPr>
          <w:ilvl w:val="1"/>
          <w:numId w:val="18"/>
        </w:numPr>
      </w:pPr>
      <w:bookmarkStart w:id="73" w:name="_Toc83838832"/>
      <w:r>
        <w:t>SERVICIO REST DE CATÁLOGOS.</w:t>
      </w:r>
      <w:bookmarkEnd w:id="73"/>
    </w:p>
    <w:p w14:paraId="3EDEA66C" w14:textId="77777777" w:rsidR="004A790E" w:rsidRPr="004A790E" w:rsidRDefault="004A790E" w:rsidP="008B39B1">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74" w:name="_Toc83838833"/>
    </w:p>
    <w:p w14:paraId="59C0B78D" w14:textId="77777777" w:rsidR="004A790E" w:rsidRPr="004A790E" w:rsidRDefault="004A790E" w:rsidP="008B39B1">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p>
    <w:p w14:paraId="377B89A1"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710C9C92"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195CFF4E"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689621FA"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0BAECE59"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3F4F62B9"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6BEA66F0"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1E4FF40C"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77DC2766" w14:textId="77777777" w:rsidR="004A790E" w:rsidRPr="004A790E" w:rsidRDefault="004A790E"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5490DE5E" w14:textId="7C522ED9" w:rsidR="00355AD7" w:rsidRDefault="00355AD7" w:rsidP="004A790E">
      <w:pPr>
        <w:pStyle w:val="Ttulo3"/>
        <w:ind w:left="851" w:hanging="709"/>
      </w:pPr>
      <w:r>
        <w:t>Alcance de funcionalidades del servicio contra casos de uso.</w:t>
      </w:r>
      <w:bookmarkEnd w:id="74"/>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8B39B1">
      <w:pPr>
        <w:pStyle w:val="Prrafodelista"/>
        <w:numPr>
          <w:ilvl w:val="0"/>
          <w:numId w:val="14"/>
        </w:numPr>
      </w:pPr>
      <w:r>
        <w:t>“CU-03 CRUD de Programas Educativo</w:t>
      </w:r>
      <w:r w:rsidR="003E630F">
        <w:t>s”.</w:t>
      </w:r>
    </w:p>
    <w:p w14:paraId="6168BA3D" w14:textId="31F6CB9F" w:rsidR="003E630F" w:rsidRDefault="003E630F" w:rsidP="008B39B1">
      <w:pPr>
        <w:pStyle w:val="Prrafodelista"/>
        <w:numPr>
          <w:ilvl w:val="0"/>
          <w:numId w:val="14"/>
        </w:numPr>
      </w:pPr>
      <w:r>
        <w:t>“CU-04 CRUD de Convocatorias”.</w:t>
      </w:r>
    </w:p>
    <w:p w14:paraId="05A6B9DD" w14:textId="4239B1C3" w:rsidR="003E630F" w:rsidRDefault="003E630F" w:rsidP="008B39B1">
      <w:pPr>
        <w:pStyle w:val="Prrafodelista"/>
        <w:numPr>
          <w:ilvl w:val="0"/>
          <w:numId w:val="14"/>
        </w:numPr>
      </w:pPr>
      <w:r>
        <w:t>“CU-14 CRUD de Requisitos”.</w:t>
      </w:r>
    </w:p>
    <w:p w14:paraId="189242A0" w14:textId="26B1762F" w:rsidR="003E630F" w:rsidRDefault="00355AD7" w:rsidP="008B39B1">
      <w:pPr>
        <w:pStyle w:val="Prrafodelista"/>
        <w:numPr>
          <w:ilvl w:val="0"/>
          <w:numId w:val="14"/>
        </w:numPr>
      </w:pPr>
      <w:r>
        <w:t xml:space="preserve">”CU-15 Asignar requisitos a convocatorias” </w:t>
      </w:r>
      <w:r w:rsidR="003E630F">
        <w:t>.</w:t>
      </w:r>
    </w:p>
    <w:p w14:paraId="7BC0D185" w14:textId="4B161C97" w:rsidR="003E630F" w:rsidRDefault="00355AD7" w:rsidP="008B39B1">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8904E7" w:rsidR="00355AD7" w:rsidRDefault="00355AD7" w:rsidP="004A790E">
      <w:pPr>
        <w:ind w:firstLine="720"/>
      </w:pPr>
      <w:r>
        <w:lastRenderedPageBreak/>
        <w:t xml:space="preserve"> 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75" w:name="_Toc83838834"/>
      <w:r>
        <w:t xml:space="preserve">Diseño de acciones y métodos del Servicio REST </w:t>
      </w:r>
      <w:r w:rsidR="00B456D6">
        <w:t>Catálogos</w:t>
      </w:r>
      <w:r>
        <w:t>.</w:t>
      </w:r>
      <w:bookmarkEnd w:id="75"/>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lastRenderedPageBreak/>
        <w:t xml:space="preserve">Al igual que en el servicio anterior, se definieron clases auxiliares para las capas de diseño como son el controlador , la capa de servicio y los </w:t>
      </w:r>
      <w:proofErr w:type="spellStart"/>
      <w:r>
        <w:t>DAO’s</w:t>
      </w:r>
      <w:proofErr w:type="spellEnd"/>
      <w:r>
        <w:t xml:space="preserve"> o repositorios que acceden al esquema de base de datos de SIRA.</w:t>
      </w:r>
    </w:p>
    <w:p w14:paraId="2EF142E1" w14:textId="245E8634" w:rsidR="004D496C" w:rsidRDefault="004D496C" w:rsidP="004D496C">
      <w:pPr>
        <w:ind w:firstLine="720"/>
      </w:pPr>
      <w:r>
        <w:t>Es de remarcar que dentro del análisis de datos se determinó que existe una relación de tipo muchos a muchos entre la entidad Requisito y la entidad Convocatoria, por lo que se definió una clase entidad auxiliar como intermedia, para poder mapear adecuadamente la relación entre ellas.</w:t>
      </w:r>
    </w:p>
    <w:p w14:paraId="46F0666C" w14:textId="546C3BCD" w:rsidR="00A7683A" w:rsidRPr="00C80C89" w:rsidRDefault="004D496C" w:rsidP="004A790E">
      <w:pPr>
        <w:pStyle w:val="Ttulo3"/>
        <w:ind w:left="851" w:hanging="709"/>
      </w:pPr>
      <w:bookmarkStart w:id="76" w:name="_Toc83838835"/>
      <w:r>
        <w:t xml:space="preserve">Descripción de </w:t>
      </w:r>
      <w:proofErr w:type="spellStart"/>
      <w:r>
        <w:t>endpoints</w:t>
      </w:r>
      <w:proofErr w:type="spellEnd"/>
      <w:r>
        <w:t xml:space="preserve"> del Servicio de Catálogos</w:t>
      </w:r>
      <w:r w:rsidR="00A7683A">
        <w:t>.</w:t>
      </w:r>
      <w:bookmarkEnd w:id="76"/>
    </w:p>
    <w:tbl>
      <w:tblPr>
        <w:tblW w:w="9105" w:type="dxa"/>
        <w:tblCellMar>
          <w:left w:w="0" w:type="dxa"/>
          <w:right w:w="0" w:type="dxa"/>
        </w:tblCellMar>
        <w:tblLook w:val="04A0" w:firstRow="1" w:lastRow="0" w:firstColumn="1" w:lastColumn="0" w:noHBand="0" w:noVBand="1"/>
      </w:tblPr>
      <w:tblGrid>
        <w:gridCol w:w="812"/>
        <w:gridCol w:w="3122"/>
        <w:gridCol w:w="1359"/>
        <w:gridCol w:w="1043"/>
        <w:gridCol w:w="1359"/>
        <w:gridCol w:w="1410"/>
      </w:tblGrid>
      <w:tr w:rsidR="00A02FF0" w:rsidRPr="0031280C" w14:paraId="1020CF29" w14:textId="77777777" w:rsidTr="00A02FF0">
        <w:trPr>
          <w:trHeight w:val="630"/>
        </w:trPr>
        <w:tc>
          <w:tcPr>
            <w:tcW w:w="812"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272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75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141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A02FF0" w:rsidRPr="0031280C" w14:paraId="71F76FB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A02FF0" w:rsidRPr="0031280C" w14:paraId="6DD2D0F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A02FF0" w:rsidRPr="0031280C" w14:paraId="4AEE8017"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A02FF0" w:rsidRPr="0031280C" w14:paraId="1CFDF9EE"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6B7924"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r>
            <w:proofErr w:type="spellStart"/>
            <w:r w:rsidRPr="00A02FF0">
              <w:rPr>
                <w:rFonts w:eastAsia="Times New Roman"/>
                <w:color w:val="000000"/>
                <w:sz w:val="22"/>
                <w:szCs w:val="22"/>
              </w:rPr>
              <w:t>Prog</w:t>
            </w:r>
            <w:proofErr w:type="spellEnd"/>
            <w:r w:rsidRPr="00A02FF0">
              <w:rPr>
                <w:rFonts w:eastAsia="Times New Roman"/>
                <w:color w:val="000000"/>
                <w:sz w:val="22"/>
                <w:szCs w:val="22"/>
              </w:rPr>
              <w:t>.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Alta de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A02FF0" w:rsidRPr="0031280C" w14:paraId="7985CE9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Obtener </w:t>
            </w:r>
            <w:proofErr w:type="spellStart"/>
            <w:r w:rsidRPr="00A02FF0">
              <w:rPr>
                <w:rFonts w:eastAsia="Times New Roman"/>
                <w:color w:val="000000"/>
                <w:sz w:val="22"/>
                <w:szCs w:val="22"/>
              </w:rPr>
              <w:t>Convs</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A02FF0" w:rsidRPr="0031280C" w14:paraId="332CFFA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r>
            <w:proofErr w:type="spellStart"/>
            <w:r w:rsidRPr="00A02FF0">
              <w:rPr>
                <w:rFonts w:eastAsia="Times New Roman"/>
                <w:color w:val="000000"/>
                <w:sz w:val="22"/>
                <w:szCs w:val="22"/>
              </w:rPr>
              <w:t>Prog</w:t>
            </w:r>
            <w:proofErr w:type="spellEnd"/>
            <w:r w:rsidRPr="00A02FF0">
              <w:rPr>
                <w:rFonts w:eastAsia="Times New Roman"/>
                <w:color w:val="000000"/>
                <w:sz w:val="22"/>
                <w:szCs w:val="22"/>
              </w:rPr>
              <w:t>.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Modificar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A02FF0" w:rsidRDefault="0031280C"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conv</w:t>
            </w:r>
            <w:proofErr w:type="spellEnd"/>
            <w:r w:rsidRPr="00A02FF0">
              <w:rPr>
                <w:rFonts w:eastAsia="Times New Roman"/>
                <w:color w:val="000000"/>
                <w:sz w:val="22"/>
                <w:szCs w:val="22"/>
              </w:rPr>
              <w:t>. modificada</w:t>
            </w:r>
          </w:p>
        </w:tc>
      </w:tr>
      <w:tr w:rsidR="00A02FF0" w:rsidRPr="0031280C" w14:paraId="41921F28"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Eliminar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FE38D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A02FF0" w:rsidRPr="0031280C" w14:paraId="22CA0B19"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Obtener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Lista de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r>
      <w:tr w:rsidR="00A02FF0" w:rsidRPr="0031280C" w14:paraId="64CA7B13"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Modificar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A02FF0" w:rsidRPr="0031280C" w14:paraId="1304DC31"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Eliminar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286A31DF"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Agregar Requisito a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A02FF0" w:rsidRPr="0031280C" w14:paraId="6F1492E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Eliminar </w:t>
            </w:r>
            <w:proofErr w:type="spellStart"/>
            <w:r w:rsidRPr="00A02FF0">
              <w:rPr>
                <w:rFonts w:eastAsia="Times New Roman"/>
                <w:sz w:val="20"/>
                <w:szCs w:val="20"/>
              </w:rPr>
              <w:t>req</w:t>
            </w:r>
            <w:proofErr w:type="spellEnd"/>
            <w:r w:rsidRPr="00A02FF0">
              <w:rPr>
                <w:rFonts w:eastAsia="Times New Roman"/>
                <w:sz w:val="20"/>
                <w:szCs w:val="20"/>
              </w:rPr>
              <w:t xml:space="preserve">. de </w:t>
            </w:r>
            <w:proofErr w:type="spellStart"/>
            <w:r w:rsidRPr="00A02FF0">
              <w:rPr>
                <w:rFonts w:eastAsia="Times New Roman"/>
                <w:sz w:val="20"/>
                <w:szCs w:val="20"/>
              </w:rPr>
              <w:t>conv</w:t>
            </w:r>
            <w:proofErr w:type="spellEnd"/>
            <w:r w:rsidRPr="00A02FF0">
              <w:rPr>
                <w:rFonts w:eastAsia="Times New Roman"/>
                <w:sz w:val="20"/>
                <w:szCs w:val="20"/>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A02FF0" w:rsidRPr="0031280C" w14:paraId="06FF5E3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Obtener </w:t>
            </w:r>
            <w:proofErr w:type="spellStart"/>
            <w:r w:rsidRPr="00A02FF0">
              <w:rPr>
                <w:rFonts w:eastAsia="Times New Roman"/>
                <w:sz w:val="20"/>
                <w:szCs w:val="20"/>
              </w:rPr>
              <w:t>req</w:t>
            </w:r>
            <w:proofErr w:type="spellEnd"/>
            <w:r w:rsidRPr="00A02FF0">
              <w:rPr>
                <w:rFonts w:eastAsia="Times New Roman"/>
                <w:sz w:val="20"/>
                <w:szCs w:val="20"/>
              </w:rPr>
              <w:t xml:space="preserve">. de </w:t>
            </w:r>
            <w:proofErr w:type="spellStart"/>
            <w:r w:rsidRPr="00A02FF0">
              <w:rPr>
                <w:rFonts w:eastAsia="Times New Roman"/>
                <w:sz w:val="20"/>
                <w:szCs w:val="20"/>
              </w:rPr>
              <w:t>conv</w:t>
            </w:r>
            <w:proofErr w:type="spellEnd"/>
            <w:r w:rsidRPr="00A02FF0">
              <w:rPr>
                <w:rFonts w:eastAsia="Times New Roman"/>
                <w:sz w:val="20"/>
                <w:szCs w:val="20"/>
              </w:rPr>
              <w:t>.</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t xml:space="preserve">Tabla … </w:t>
      </w:r>
      <w:proofErr w:type="spellStart"/>
      <w:r w:rsidRPr="0031280C">
        <w:rPr>
          <w:i/>
        </w:rPr>
        <w:t>Endpoints</w:t>
      </w:r>
      <w:proofErr w:type="spellEnd"/>
      <w:r w:rsidRPr="0031280C">
        <w:rPr>
          <w:i/>
        </w:rPr>
        <w:t xml:space="preserve"> del Servicio de Catálogos.</w:t>
      </w:r>
    </w:p>
    <w:p w14:paraId="7344D8E2" w14:textId="52DB77C7" w:rsidR="00BE4BE0" w:rsidRDefault="00BE4BE0">
      <w:pPr>
        <w:rPr>
          <w:i/>
        </w:rPr>
      </w:pPr>
      <w:r>
        <w:rPr>
          <w:i/>
        </w:rPr>
        <w:br w:type="page"/>
      </w:r>
    </w:p>
    <w:p w14:paraId="6684EBC4" w14:textId="5E178F95" w:rsidR="008504EA" w:rsidRDefault="008504EA" w:rsidP="008B39B1">
      <w:pPr>
        <w:pStyle w:val="Ttulo2"/>
        <w:numPr>
          <w:ilvl w:val="1"/>
          <w:numId w:val="18"/>
        </w:numPr>
      </w:pPr>
      <w:bookmarkStart w:id="77" w:name="_Toc83838836"/>
      <w:r>
        <w:lastRenderedPageBreak/>
        <w:t>SERVICIO REST DE PARTICIPACIONES</w:t>
      </w:r>
      <w:bookmarkEnd w:id="77"/>
    </w:p>
    <w:p w14:paraId="58083BAF" w14:textId="77777777" w:rsidR="007F577F" w:rsidRPr="007F577F" w:rsidRDefault="007F577F"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8" w:name="_Toc83838837"/>
    </w:p>
    <w:p w14:paraId="48EC363F" w14:textId="01313699" w:rsidR="00E45E4A" w:rsidRDefault="00E45E4A" w:rsidP="007F577F">
      <w:pPr>
        <w:pStyle w:val="Ttulo3"/>
        <w:ind w:left="862"/>
      </w:pPr>
      <w:r>
        <w:t>Alcance de funcionalidades contra casos de uso.</w:t>
      </w:r>
      <w:bookmarkEnd w:id="78"/>
    </w:p>
    <w:p w14:paraId="2629CE23" w14:textId="4F48423B" w:rsidR="0025542B" w:rsidRDefault="0025542B" w:rsidP="007F577F">
      <w:pPr>
        <w:ind w:firstLine="720"/>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8B39B1">
      <w:pPr>
        <w:pStyle w:val="Prrafodelista"/>
        <w:numPr>
          <w:ilvl w:val="0"/>
          <w:numId w:val="15"/>
        </w:numPr>
      </w:pPr>
      <w:r>
        <w:t>CU-06 “Registrar participación en convocatoria”: El aspirante registra su participación en alguna convocatoria disponible.</w:t>
      </w:r>
    </w:p>
    <w:p w14:paraId="3D29E31D" w14:textId="1350C85F" w:rsidR="005D6B50" w:rsidRDefault="005D6B50" w:rsidP="008B39B1">
      <w:pPr>
        <w:pStyle w:val="Prrafodelista"/>
        <w:numPr>
          <w:ilvl w:val="0"/>
          <w:numId w:val="15"/>
        </w:numPr>
      </w:pPr>
      <w:r>
        <w:t>CU-07 “Subir documentación en convocatoria” : El aspirante registra su documentación en la convocatoria donde participa.</w:t>
      </w:r>
    </w:p>
    <w:p w14:paraId="1D239A03" w14:textId="4E1AD288" w:rsidR="005D6B50" w:rsidRDefault="005D6B50" w:rsidP="008B39B1">
      <w:pPr>
        <w:pStyle w:val="Prrafodelista"/>
        <w:numPr>
          <w:ilvl w:val="0"/>
          <w:numId w:val="15"/>
        </w:numPr>
      </w:pPr>
      <w:r>
        <w:t>CU-08 “Verificar documentación del aspirante” : El administrador verifica la documentación del aspirante en la convocatoria.</w:t>
      </w:r>
    </w:p>
    <w:p w14:paraId="760B81F2" w14:textId="61910615" w:rsidR="005D6B50" w:rsidRDefault="005D6B50" w:rsidP="008B39B1">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8B39B1">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79" w:name="_Toc83838838"/>
      <w:r>
        <w:t>Diseño de acciones y métodos del Servicio REST de Participaciones.</w:t>
      </w:r>
      <w:bookmarkEnd w:id="79"/>
    </w:p>
    <w:p w14:paraId="4226EE77" w14:textId="619F9D6A" w:rsidR="003170E3" w:rsidRDefault="00B456D6" w:rsidP="00A02FF0">
      <w:pPr>
        <w:ind w:firstLine="720"/>
      </w:pPr>
      <w:r>
        <w:t>Para el diseño de clases entidad, se tomó como base el análisis de datos realizado en el capítulo 1, en donde se identificaron las clases entidad de Participaci</w:t>
      </w:r>
      <w:r w:rsidR="003170E3">
        <w:t>ón y</w:t>
      </w:r>
      <w:r>
        <w:t xml:space="preserve"> </w:t>
      </w:r>
      <w:proofErr w:type="spellStart"/>
      <w:r>
        <w:t>ParticipacionRequisitoC</w:t>
      </w:r>
      <w:r w:rsidR="003170E3">
        <w:t>onvocatoria</w:t>
      </w:r>
      <w:proofErr w:type="spellEnd"/>
      <w:r w:rsidR="003170E3">
        <w:t xml:space="preserve">. Cabe señalar que la clase Participación logra </w:t>
      </w:r>
      <w:r w:rsidR="003170E3">
        <w:lastRenderedPageBreak/>
        <w:t xml:space="preserve">abstraer la relación muchos a muchos entre la clase Aspirante y la clase Convocatoria, y ésta a su vez se relaciona muchos a muchos con la entidad </w:t>
      </w:r>
      <w:proofErr w:type="spellStart"/>
      <w:r w:rsidR="003170E3">
        <w:t>ParticipacionRequisitoConvocatoria</w:t>
      </w:r>
      <w:proofErr w:type="spellEnd"/>
      <w:r w:rsidR="003170E3">
        <w:t xml:space="preserve">, la cual encapsula la relación muchos a muchos con cada </w:t>
      </w:r>
      <w:proofErr w:type="spellStart"/>
      <w:r w:rsidR="003170E3">
        <w:t>RequsitoConvocatoria</w:t>
      </w:r>
      <w:proofErr w:type="spellEnd"/>
      <w:r w:rsidR="003170E3">
        <w:t>;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A02FF0">
      <w:pPr>
        <w:ind w:firstLine="720"/>
      </w:pPr>
      <w:r>
        <w:t xml:space="preserve">A continuación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8B39B1">
      <w:pPr>
        <w:pStyle w:val="Prrafodelista"/>
        <w:keepNext/>
        <w:keepLines/>
        <w:numPr>
          <w:ilvl w:val="1"/>
          <w:numId w:val="30"/>
        </w:numPr>
        <w:spacing w:before="200" w:after="0"/>
        <w:contextualSpacing w:val="0"/>
        <w:outlineLvl w:val="2"/>
        <w:rPr>
          <w:rFonts w:eastAsiaTheme="majorEastAsia" w:cstheme="majorBidi"/>
          <w:bCs/>
          <w:vanish/>
        </w:rPr>
      </w:pPr>
      <w:bookmarkStart w:id="80" w:name="_Toc79084372"/>
      <w:bookmarkStart w:id="81" w:name="_Toc79084659"/>
      <w:bookmarkStart w:id="82" w:name="_Toc79084847"/>
      <w:bookmarkStart w:id="83" w:name="_Toc79084944"/>
      <w:bookmarkStart w:id="84" w:name="_Toc79141740"/>
      <w:bookmarkStart w:id="85" w:name="_Toc82705453"/>
      <w:bookmarkStart w:id="86" w:name="_Toc82705552"/>
      <w:bookmarkStart w:id="87" w:name="_Toc83837137"/>
      <w:bookmarkStart w:id="88" w:name="_Toc83837253"/>
      <w:bookmarkStart w:id="89" w:name="_Toc83837370"/>
      <w:bookmarkStart w:id="90" w:name="_Toc83837481"/>
      <w:bookmarkStart w:id="91" w:name="_Toc83837586"/>
      <w:bookmarkStart w:id="92" w:name="_Toc83837691"/>
      <w:bookmarkStart w:id="93" w:name="_Toc83837796"/>
      <w:bookmarkStart w:id="94" w:name="_Toc83837901"/>
      <w:bookmarkStart w:id="95" w:name="_Toc8383883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ED3A448" w14:textId="77777777" w:rsidR="00E45E4A" w:rsidRPr="00E45E4A" w:rsidRDefault="00E45E4A" w:rsidP="008B39B1">
      <w:pPr>
        <w:pStyle w:val="Prrafodelista"/>
        <w:keepNext/>
        <w:keepLines/>
        <w:numPr>
          <w:ilvl w:val="1"/>
          <w:numId w:val="30"/>
        </w:numPr>
        <w:spacing w:before="200" w:after="0"/>
        <w:contextualSpacing w:val="0"/>
        <w:outlineLvl w:val="2"/>
        <w:rPr>
          <w:rFonts w:eastAsiaTheme="majorEastAsia" w:cstheme="majorBidi"/>
          <w:bCs/>
          <w:vanish/>
        </w:rPr>
      </w:pPr>
      <w:bookmarkStart w:id="96" w:name="_Toc79084373"/>
      <w:bookmarkStart w:id="97" w:name="_Toc79084660"/>
      <w:bookmarkStart w:id="98" w:name="_Toc79084848"/>
      <w:bookmarkStart w:id="99" w:name="_Toc79084945"/>
      <w:bookmarkStart w:id="100" w:name="_Toc79141741"/>
      <w:bookmarkStart w:id="101" w:name="_Toc82705454"/>
      <w:bookmarkStart w:id="102" w:name="_Toc82705553"/>
      <w:bookmarkStart w:id="103" w:name="_Toc83837138"/>
      <w:bookmarkStart w:id="104" w:name="_Toc83837254"/>
      <w:bookmarkStart w:id="105" w:name="_Toc83837371"/>
      <w:bookmarkStart w:id="106" w:name="_Toc83837482"/>
      <w:bookmarkStart w:id="107" w:name="_Toc83837587"/>
      <w:bookmarkStart w:id="108" w:name="_Toc83837692"/>
      <w:bookmarkStart w:id="109" w:name="_Toc83837797"/>
      <w:bookmarkStart w:id="110" w:name="_Toc83837902"/>
      <w:bookmarkStart w:id="111" w:name="_Toc8383884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1B11C023" w14:textId="77777777" w:rsidR="00E45E4A" w:rsidRPr="00E45E4A" w:rsidRDefault="00E45E4A" w:rsidP="008B39B1">
      <w:pPr>
        <w:pStyle w:val="Prrafodelista"/>
        <w:keepNext/>
        <w:keepLines/>
        <w:numPr>
          <w:ilvl w:val="2"/>
          <w:numId w:val="30"/>
        </w:numPr>
        <w:spacing w:before="200" w:after="0"/>
        <w:contextualSpacing w:val="0"/>
        <w:outlineLvl w:val="2"/>
        <w:rPr>
          <w:rFonts w:eastAsiaTheme="majorEastAsia" w:cstheme="majorBidi"/>
          <w:bCs/>
          <w:vanish/>
        </w:rPr>
      </w:pPr>
      <w:bookmarkStart w:id="112" w:name="_Toc79084374"/>
      <w:bookmarkStart w:id="113" w:name="_Toc79084661"/>
      <w:bookmarkStart w:id="114" w:name="_Toc79084849"/>
      <w:bookmarkStart w:id="115" w:name="_Toc79084946"/>
      <w:bookmarkStart w:id="116" w:name="_Toc79141742"/>
      <w:bookmarkStart w:id="117" w:name="_Toc82705455"/>
      <w:bookmarkStart w:id="118" w:name="_Toc82705554"/>
      <w:bookmarkStart w:id="119" w:name="_Toc83837139"/>
      <w:bookmarkStart w:id="120" w:name="_Toc83837255"/>
      <w:bookmarkStart w:id="121" w:name="_Toc83837372"/>
      <w:bookmarkStart w:id="122" w:name="_Toc83837483"/>
      <w:bookmarkStart w:id="123" w:name="_Toc83837588"/>
      <w:bookmarkStart w:id="124" w:name="_Toc83837693"/>
      <w:bookmarkStart w:id="125" w:name="_Toc83837798"/>
      <w:bookmarkStart w:id="126" w:name="_Toc83837903"/>
      <w:bookmarkStart w:id="127" w:name="_Toc8383884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37FDDEE9" w14:textId="77777777" w:rsidR="00E45E4A" w:rsidRPr="00E45E4A" w:rsidRDefault="00E45E4A" w:rsidP="008B39B1">
      <w:pPr>
        <w:pStyle w:val="Prrafodelista"/>
        <w:keepNext/>
        <w:keepLines/>
        <w:numPr>
          <w:ilvl w:val="2"/>
          <w:numId w:val="30"/>
        </w:numPr>
        <w:spacing w:before="200" w:after="0"/>
        <w:contextualSpacing w:val="0"/>
        <w:outlineLvl w:val="2"/>
        <w:rPr>
          <w:rFonts w:eastAsiaTheme="majorEastAsia" w:cstheme="majorBidi"/>
          <w:bCs/>
          <w:vanish/>
        </w:rPr>
      </w:pPr>
      <w:bookmarkStart w:id="128" w:name="_Toc79084375"/>
      <w:bookmarkStart w:id="129" w:name="_Toc79084662"/>
      <w:bookmarkStart w:id="130" w:name="_Toc79084850"/>
      <w:bookmarkStart w:id="131" w:name="_Toc79084947"/>
      <w:bookmarkStart w:id="132" w:name="_Toc79141743"/>
      <w:bookmarkStart w:id="133" w:name="_Toc82705456"/>
      <w:bookmarkStart w:id="134" w:name="_Toc82705555"/>
      <w:bookmarkStart w:id="135" w:name="_Toc83837140"/>
      <w:bookmarkStart w:id="136" w:name="_Toc83837256"/>
      <w:bookmarkStart w:id="137" w:name="_Toc83837373"/>
      <w:bookmarkStart w:id="138" w:name="_Toc83837484"/>
      <w:bookmarkStart w:id="139" w:name="_Toc83837589"/>
      <w:bookmarkStart w:id="140" w:name="_Toc83837694"/>
      <w:bookmarkStart w:id="141" w:name="_Toc83837799"/>
      <w:bookmarkStart w:id="142" w:name="_Toc83837904"/>
      <w:bookmarkStart w:id="143" w:name="_Toc83838842"/>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4FC5BE48" w14:textId="05A892BD" w:rsidR="003D7D57" w:rsidRPr="007F577F" w:rsidRDefault="00B3266A" w:rsidP="007F577F">
      <w:pPr>
        <w:pStyle w:val="Ttulo3"/>
        <w:ind w:left="862"/>
      </w:pPr>
      <w:bookmarkStart w:id="144" w:name="_Toc83838843"/>
      <w:r>
        <w:t xml:space="preserve">Descripción de </w:t>
      </w:r>
      <w:proofErr w:type="spellStart"/>
      <w:r>
        <w:t>endpoints</w:t>
      </w:r>
      <w:proofErr w:type="spellEnd"/>
      <w:r>
        <w:t xml:space="preserve"> del Servicio de Participaciones.</w:t>
      </w:r>
      <w:bookmarkEnd w:id="144"/>
      <w:r w:rsidRPr="007F577F">
        <w:tab/>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 xml:space="preserve">Fig. Descripción de </w:t>
      </w:r>
      <w:proofErr w:type="spellStart"/>
      <w:r w:rsidRPr="003D7D57">
        <w:rPr>
          <w:i/>
        </w:rPr>
        <w:t>endpoints</w:t>
      </w:r>
      <w:proofErr w:type="spellEnd"/>
      <w:r w:rsidRPr="003D7D57">
        <w:rPr>
          <w:i/>
        </w:rPr>
        <w:t xml:space="preserve"> del Servicio de Participaciones.</w:t>
      </w:r>
    </w:p>
    <w:p w14:paraId="1B3B9579" w14:textId="77777777" w:rsidR="003D7D57" w:rsidRDefault="003D7D57" w:rsidP="003D7D57">
      <w:pPr>
        <w:jc w:val="center"/>
        <w:rPr>
          <w:i/>
        </w:rPr>
      </w:pPr>
    </w:p>
    <w:p w14:paraId="42A97873" w14:textId="3F97CE06" w:rsidR="00E32E34" w:rsidRDefault="00E32E34" w:rsidP="008B39B1">
      <w:pPr>
        <w:pStyle w:val="Ttulo2"/>
        <w:numPr>
          <w:ilvl w:val="1"/>
          <w:numId w:val="18"/>
        </w:numPr>
      </w:pPr>
      <w:bookmarkStart w:id="145" w:name="_Toc83838844"/>
      <w:r>
        <w:t>SERVICIO REST DE NOTIFICACIONES.</w:t>
      </w:r>
      <w:bookmarkEnd w:id="145"/>
    </w:p>
    <w:p w14:paraId="3DC798B7" w14:textId="5E69E60D" w:rsidR="00E32E34" w:rsidRDefault="00E32E34" w:rsidP="00A02FF0">
      <w:pPr>
        <w:ind w:firstLine="720"/>
      </w:pPr>
      <w:r>
        <w:t>El Servicio de Notificaciones encapsula las notificaciones vía correo electrónico que se envían al aspirante en relación a diversos eventos que ocurren en el sistema como:</w:t>
      </w:r>
    </w:p>
    <w:p w14:paraId="1FAB722B" w14:textId="56EE27D5" w:rsidR="00E32E34" w:rsidRDefault="00E32E34" w:rsidP="008B39B1">
      <w:pPr>
        <w:pStyle w:val="Prrafodelista"/>
        <w:numPr>
          <w:ilvl w:val="0"/>
          <w:numId w:val="38"/>
        </w:numPr>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8B39B1">
      <w:pPr>
        <w:pStyle w:val="Prrafodelista"/>
        <w:numPr>
          <w:ilvl w:val="0"/>
          <w:numId w:val="38"/>
        </w:numPr>
      </w:pPr>
      <w:r>
        <w:t xml:space="preserve">Aviso de la </w:t>
      </w:r>
      <w:proofErr w:type="spellStart"/>
      <w:r>
        <w:t>participacion</w:t>
      </w:r>
      <w:proofErr w:type="spellEnd"/>
      <w:r>
        <w:t xml:space="preserve"> al registrarse en una convocatoria: En este correo se le envía un aviso de que se encuentra registrado en una convocatoria, y se le envían los detalles de la misma.</w:t>
      </w:r>
    </w:p>
    <w:p w14:paraId="5D586304" w14:textId="2F83E483" w:rsidR="0089798A" w:rsidRDefault="00E32E34" w:rsidP="008B39B1">
      <w:pPr>
        <w:pStyle w:val="Prrafodelista"/>
        <w:numPr>
          <w:ilvl w:val="0"/>
          <w:numId w:val="38"/>
        </w:numPr>
      </w:pPr>
      <w:r>
        <w:t>Aviso de que el estatus de su participación se encuentra completada: En este correo se le notifica al usuario que sus documentos han sido revisados y se encuentran en estatus completado.</w:t>
      </w:r>
      <w:r w:rsidR="0089798A">
        <w:br w:type="page"/>
      </w:r>
    </w:p>
    <w:p w14:paraId="594942E9" w14:textId="2C441B6B" w:rsidR="00E32E34" w:rsidRDefault="0089798A" w:rsidP="008B39B1">
      <w:pPr>
        <w:pStyle w:val="Ttulo1"/>
        <w:numPr>
          <w:ilvl w:val="0"/>
          <w:numId w:val="16"/>
        </w:numPr>
        <w:ind w:left="0" w:hanging="11"/>
      </w:pPr>
      <w:bookmarkStart w:id="146" w:name="_Toc83838845"/>
      <w:r>
        <w:lastRenderedPageBreak/>
        <w:t>ANÁLISIS Y DISEÑO DE LA INTERFAZ DE USUARIO</w:t>
      </w:r>
      <w:bookmarkEnd w:id="146"/>
    </w:p>
    <w:p w14:paraId="413E13FF" w14:textId="01EDDAF4" w:rsidR="0089798A" w:rsidRPr="000D7AA4" w:rsidRDefault="00894629" w:rsidP="008B39B1">
      <w:pPr>
        <w:pStyle w:val="Ttulo2"/>
        <w:numPr>
          <w:ilvl w:val="1"/>
          <w:numId w:val="27"/>
        </w:numPr>
      </w:pPr>
      <w:bookmarkStart w:id="147" w:name="_Toc83838846"/>
      <w:r w:rsidRPr="00A02FF0">
        <w:t>ELECCIÓN DE TECNOLOGÍA PARA INTERFAZ GRÁFICA.</w:t>
      </w:r>
      <w:bookmarkEnd w:id="147"/>
      <w:r w:rsidRPr="00A02FF0">
        <w:t xml:space="preserve"> </w:t>
      </w:r>
    </w:p>
    <w:p w14:paraId="0CBE43B2" w14:textId="767424C2" w:rsidR="0089798A" w:rsidRPr="000205A4" w:rsidRDefault="00D80999" w:rsidP="00A02FF0">
      <w:pPr>
        <w:ind w:firstLine="720"/>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A02FF0">
      <w:pPr>
        <w:ind w:firstLine="720"/>
      </w:pPr>
      <w:r w:rsidRPr="000205A4">
        <w:t>Tecnologías como HTML 5</w:t>
      </w:r>
      <w:r w:rsidR="003C4C9C" w:rsidRPr="000205A4">
        <w:t xml:space="preserve"> , </w:t>
      </w:r>
      <w:r w:rsidRPr="000205A4">
        <w:t>Hojas de Estilo en Cascada (CCS)</w:t>
      </w:r>
      <w:r w:rsidR="003C4C9C" w:rsidRPr="000205A4">
        <w:t xml:space="preserve"> y el lenguaje </w:t>
      </w:r>
      <w:proofErr w:type="spellStart"/>
      <w:r w:rsidR="003C4C9C" w:rsidRPr="000205A4">
        <w:t>Javascript</w:t>
      </w:r>
      <w:proofErr w:type="spellEnd"/>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Para mermar la problemática arriba descrita, se decidió optar por implementar una tecnología tipo Framework en la parte del Front-</w:t>
      </w:r>
      <w:proofErr w:type="spellStart"/>
      <w:r w:rsidRPr="000205A4">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w:t>
      </w:r>
      <w:proofErr w:type="spellStart"/>
      <w:r w:rsidR="00B224B8" w:rsidRPr="000205A4">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w:t>
      </w:r>
      <w:proofErr w:type="spellStart"/>
      <w:r w:rsidR="00B224B8" w:rsidRPr="000205A4">
        <w:t>VuetifyJs</w:t>
      </w:r>
      <w:proofErr w:type="spellEnd"/>
      <w:r w:rsidR="00B224B8" w:rsidRPr="000205A4">
        <w:t xml:space="preserve">, el cual , en el aspecto de diseño se encuentra basado en Material </w:t>
      </w:r>
      <w:proofErr w:type="spellStart"/>
      <w:r w:rsidR="00B224B8" w:rsidRPr="000205A4">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w:t>
      </w:r>
      <w:proofErr w:type="spellStart"/>
      <w:r w:rsidR="00B224B8" w:rsidRPr="000205A4">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607EC61B" w:rsidR="00B224B8" w:rsidRPr="000205A4" w:rsidRDefault="00B224B8" w:rsidP="00A02FF0">
      <w:pPr>
        <w:ind w:firstLine="720"/>
      </w:pPr>
      <w:r w:rsidRPr="000205A4">
        <w:t xml:space="preserve">Es de remarcar que </w:t>
      </w:r>
      <w:proofErr w:type="spellStart"/>
      <w:r w:rsidRPr="000205A4">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0205A4">
        <w:t>Document</w:t>
      </w:r>
      <w:proofErr w:type="spellEnd"/>
      <w:r w:rsidR="000205A4" w:rsidRPr="000205A4">
        <w:t xml:space="preserve"> </w:t>
      </w:r>
      <w:proofErr w:type="spellStart"/>
      <w:r w:rsidR="000205A4" w:rsidRPr="000205A4">
        <w:t>Object</w:t>
      </w:r>
      <w:proofErr w:type="spellEnd"/>
      <w:r w:rsidR="000205A4" w:rsidRPr="000205A4">
        <w:t xml:space="preserve"> </w:t>
      </w:r>
      <w:proofErr w:type="spellStart"/>
      <w:r w:rsidR="000205A4" w:rsidRPr="000205A4">
        <w:t>Model</w:t>
      </w:r>
      <w:proofErr w:type="spellEnd"/>
      <w:r w:rsidR="000205A4" w:rsidRPr="000205A4">
        <w:t>) virtual</w:t>
      </w:r>
      <w:r w:rsidR="00517334">
        <w:t>,</w:t>
      </w:r>
      <w:r w:rsidR="000205A4" w:rsidRPr="000205A4">
        <w:t xml:space="preserve"> tal como lo hace </w:t>
      </w:r>
      <w:proofErr w:type="spellStart"/>
      <w:r w:rsidR="000205A4" w:rsidRPr="000205A4">
        <w:t>ReactJs</w:t>
      </w:r>
      <w:proofErr w:type="spellEnd"/>
      <w:r w:rsidR="000205A4" w:rsidRPr="000205A4">
        <w:t>.</w:t>
      </w:r>
    </w:p>
    <w:p w14:paraId="4BD829C9" w14:textId="58BC1A0A" w:rsidR="0089798A" w:rsidRPr="0089798A" w:rsidRDefault="000205A4" w:rsidP="00A02FF0">
      <w:pPr>
        <w:ind w:firstLine="720"/>
        <w:rPr>
          <w:b/>
        </w:rPr>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8B39B1">
      <w:pPr>
        <w:pStyle w:val="Ttulo2"/>
        <w:numPr>
          <w:ilvl w:val="1"/>
          <w:numId w:val="27"/>
        </w:numPr>
      </w:pPr>
      <w:bookmarkStart w:id="148" w:name="_Toc83838847"/>
      <w:r>
        <w:t>WIREFRAMEs de la interfaz para los servicios identificados.</w:t>
      </w:r>
      <w:bookmarkEnd w:id="148"/>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t>Wireframes</w:t>
      </w:r>
      <w:proofErr w:type="spellEnd"/>
      <w:r w:rsidR="009879AF">
        <w:t xml:space="preserve"> utilizando la herramienta libre “</w:t>
      </w:r>
      <w:proofErr w:type="spellStart"/>
      <w:r w:rsidR="009879AF">
        <w:t>NinjaMock</w:t>
      </w:r>
      <w:proofErr w:type="spellEnd"/>
      <w:r w:rsidR="009879AF">
        <w:t>”,</w:t>
      </w:r>
      <w:r w:rsidRPr="00B4453A">
        <w:t xml:space="preserve"> </w:t>
      </w:r>
      <w:proofErr w:type="spellStart"/>
      <w:r w:rsidRPr="00B4453A">
        <w:t>dividiendolas</w:t>
      </w:r>
      <w:proofErr w:type="spellEnd"/>
      <w:r w:rsidRPr="00B4453A">
        <w:t xml:space="preserve"> principalmente en las siguientes:</w:t>
      </w:r>
    </w:p>
    <w:p w14:paraId="788511D6" w14:textId="00F11123" w:rsidR="00B4453A" w:rsidRPr="00B4453A" w:rsidRDefault="00B4453A" w:rsidP="008B39B1">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8B39B1">
      <w:pPr>
        <w:pStyle w:val="Prrafodelista"/>
        <w:numPr>
          <w:ilvl w:val="0"/>
          <w:numId w:val="19"/>
        </w:numPr>
      </w:pPr>
      <w:r w:rsidRPr="00B4453A">
        <w:t>Componente de vista de Acceso y Registro de Aspirante.</w:t>
      </w:r>
    </w:p>
    <w:p w14:paraId="1005033F" w14:textId="128EFCF3" w:rsidR="00B4453A" w:rsidRPr="00B4453A" w:rsidRDefault="00B4453A" w:rsidP="008B39B1">
      <w:pPr>
        <w:pStyle w:val="Prrafodelista"/>
        <w:numPr>
          <w:ilvl w:val="0"/>
          <w:numId w:val="19"/>
        </w:numPr>
      </w:pPr>
      <w:r w:rsidRPr="00B4453A">
        <w:t>Componente de CRUD de Programas Educativos</w:t>
      </w:r>
    </w:p>
    <w:p w14:paraId="128AC3D5" w14:textId="77ACDA2B" w:rsidR="00B4453A" w:rsidRPr="00B4453A" w:rsidRDefault="00B4453A" w:rsidP="008B39B1">
      <w:pPr>
        <w:pStyle w:val="Prrafodelista"/>
        <w:numPr>
          <w:ilvl w:val="0"/>
          <w:numId w:val="19"/>
        </w:numPr>
      </w:pPr>
      <w:r w:rsidRPr="00B4453A">
        <w:t>Componente de CRUD de Convocatorias.</w:t>
      </w:r>
    </w:p>
    <w:p w14:paraId="3D3AA7B8" w14:textId="39C0230B" w:rsidR="00B4453A" w:rsidRPr="00B4453A" w:rsidRDefault="00B4453A" w:rsidP="008B39B1">
      <w:pPr>
        <w:pStyle w:val="Prrafodelista"/>
        <w:numPr>
          <w:ilvl w:val="0"/>
          <w:numId w:val="19"/>
        </w:numPr>
      </w:pPr>
      <w:r w:rsidRPr="00B4453A">
        <w:t>Componente de CRUD de Requisitos.</w:t>
      </w:r>
    </w:p>
    <w:p w14:paraId="1B0D1F16" w14:textId="480DABC8" w:rsidR="00B4453A" w:rsidRPr="00B4453A" w:rsidRDefault="00B4453A" w:rsidP="008B39B1">
      <w:pPr>
        <w:pStyle w:val="Prrafodelista"/>
        <w:numPr>
          <w:ilvl w:val="0"/>
          <w:numId w:val="19"/>
        </w:numPr>
      </w:pPr>
      <w:r w:rsidRPr="00B4453A">
        <w:t>Componente de Participaciones del Aspirante.</w:t>
      </w:r>
    </w:p>
    <w:p w14:paraId="3D422114" w14:textId="0C03A1A8" w:rsidR="00B4453A" w:rsidRDefault="00B4453A" w:rsidP="008B39B1">
      <w:pPr>
        <w:pStyle w:val="Prrafodelista"/>
        <w:numPr>
          <w:ilvl w:val="0"/>
          <w:numId w:val="19"/>
        </w:numPr>
      </w:pPr>
      <w:r w:rsidRPr="00B4453A">
        <w:t xml:space="preserve">Componente de </w:t>
      </w:r>
      <w:proofErr w:type="spellStart"/>
      <w:r w:rsidRPr="00B4453A">
        <w:t>Dashboard</w:t>
      </w:r>
      <w:proofErr w:type="spellEnd"/>
      <w:r w:rsidRPr="00B4453A">
        <w:t xml:space="preserve"> o tablero de estadísticas.</w:t>
      </w:r>
    </w:p>
    <w:p w14:paraId="62376C15" w14:textId="1F6A2D30" w:rsidR="00E45E4A" w:rsidRDefault="00E45E4A" w:rsidP="008B39B1">
      <w:pPr>
        <w:pStyle w:val="Ttulo2"/>
        <w:numPr>
          <w:ilvl w:val="1"/>
          <w:numId w:val="27"/>
        </w:numPr>
      </w:pPr>
      <w:bookmarkStart w:id="149" w:name="_Toc83838848"/>
      <w:r>
        <w:t>Wireframes y diseño.</w:t>
      </w:r>
      <w:bookmarkEnd w:id="149"/>
    </w:p>
    <w:p w14:paraId="47543D50" w14:textId="41A2F704" w:rsidR="002C5020" w:rsidRPr="002C5020" w:rsidRDefault="002C5020" w:rsidP="00A02FF0">
      <w:pPr>
        <w:ind w:firstLine="720"/>
      </w:pPr>
      <w:r>
        <w:t xml:space="preserve">A continuación se muestran algunos de los </w:t>
      </w:r>
      <w:proofErr w:type="spellStart"/>
      <w:r>
        <w:t>wireframes</w:t>
      </w:r>
      <w:proofErr w:type="spellEnd"/>
      <w:r>
        <w:t xml:space="preserve"> realizados durante el proceso de diseño del cliente WEB:</w:t>
      </w:r>
    </w:p>
    <w:p w14:paraId="10E5D76B" w14:textId="77777777" w:rsidR="00A02FF0" w:rsidRPr="00A02FF0" w:rsidRDefault="00A02FF0" w:rsidP="008B39B1">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50" w:name="_Toc83838849"/>
    </w:p>
    <w:p w14:paraId="63DBAAE7" w14:textId="77777777" w:rsidR="00A02FF0" w:rsidRPr="00A02FF0" w:rsidRDefault="00A02FF0"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729F070A" w14:textId="77777777" w:rsidR="00A02FF0" w:rsidRPr="00A02FF0" w:rsidRDefault="00A02FF0"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360D8898" w14:textId="77777777" w:rsidR="00A02FF0" w:rsidRPr="00A02FF0" w:rsidRDefault="00A02FF0"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70B9A2F9" w14:textId="59DE0909" w:rsidR="00AD6742" w:rsidRDefault="00AD6742" w:rsidP="00A02FF0">
      <w:pPr>
        <w:pStyle w:val="Ttulo3"/>
        <w:ind w:left="862"/>
      </w:pPr>
      <w:proofErr w:type="spellStart"/>
      <w:r w:rsidRPr="00430B02">
        <w:t>Wireframes</w:t>
      </w:r>
      <w:proofErr w:type="spellEnd"/>
      <w:r w:rsidRPr="00430B02">
        <w:t xml:space="preserve"> diseño de </w:t>
      </w:r>
      <w:r>
        <w:t>Registro de usuario y acceso.</w:t>
      </w:r>
      <w:bookmarkEnd w:id="150"/>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4281" cy="2436428"/>
                    </a:xfrm>
                    <a:prstGeom prst="rect">
                      <a:avLst/>
                    </a:prstGeom>
                  </pic:spPr>
                </pic:pic>
              </a:graphicData>
            </a:graphic>
          </wp:inline>
        </w:drawing>
      </w:r>
    </w:p>
    <w:p w14:paraId="11BE6ECB" w14:textId="474F2BED" w:rsidR="0089798A" w:rsidRDefault="0089798A" w:rsidP="008D0A42">
      <w:pPr>
        <w:pStyle w:val="Ttulo3"/>
        <w:ind w:left="862"/>
      </w:pPr>
      <w:bookmarkStart w:id="151" w:name="_Toc83838850"/>
      <w:proofErr w:type="spellStart"/>
      <w:r w:rsidRPr="00430B02">
        <w:lastRenderedPageBreak/>
        <w:t>Wireframes</w:t>
      </w:r>
      <w:proofErr w:type="spellEnd"/>
      <w:r w:rsidRPr="00430B02">
        <w:t xml:space="preserve"> diseño de </w:t>
      </w:r>
      <w:proofErr w:type="spellStart"/>
      <w:r w:rsidRPr="00430B02">
        <w:t>Layout</w:t>
      </w:r>
      <w:proofErr w:type="spellEnd"/>
      <w:r w:rsidRPr="00430B02">
        <w:t xml:space="preserve"> general.</w:t>
      </w:r>
      <w:bookmarkEnd w:id="151"/>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8D0A42">
      <w:pPr>
        <w:pStyle w:val="Ttulo3"/>
        <w:ind w:left="862"/>
      </w:pPr>
      <w:bookmarkStart w:id="152" w:name="_Toc83838851"/>
      <w:proofErr w:type="spellStart"/>
      <w:r w:rsidRPr="00430B02">
        <w:t>Wireframes</w:t>
      </w:r>
      <w:proofErr w:type="spellEnd"/>
      <w:r w:rsidRPr="00430B02">
        <w:t xml:space="preserve"> diseño de </w:t>
      </w:r>
      <w:r w:rsidR="006828EB">
        <w:t xml:space="preserve">CRUD </w:t>
      </w:r>
      <w:r w:rsidRPr="00430B02">
        <w:t>convocatorias</w:t>
      </w:r>
      <w:bookmarkEnd w:id="152"/>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8D0A42">
      <w:pPr>
        <w:pStyle w:val="Ttulo3"/>
        <w:ind w:left="862"/>
      </w:pPr>
      <w:bookmarkStart w:id="153" w:name="_Toc83838852"/>
      <w:proofErr w:type="spellStart"/>
      <w:r w:rsidRPr="00430B02">
        <w:lastRenderedPageBreak/>
        <w:t>W</w:t>
      </w:r>
      <w:r w:rsidR="0090276F">
        <w:t>ireframes</w:t>
      </w:r>
      <w:proofErr w:type="spellEnd"/>
      <w:r w:rsidR="0090276F">
        <w:t xml:space="preserve"> diseño de Participació</w:t>
      </w:r>
      <w:r w:rsidRPr="00430B02">
        <w:t>n</w:t>
      </w:r>
      <w:bookmarkEnd w:id="153"/>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8D0A42">
      <w:pPr>
        <w:pStyle w:val="Ttulo3"/>
        <w:ind w:left="862"/>
      </w:pPr>
      <w:bookmarkStart w:id="154" w:name="_Toc83838853"/>
      <w:proofErr w:type="spellStart"/>
      <w:r w:rsidRPr="00430B02">
        <w:t>Wireframes</w:t>
      </w:r>
      <w:proofErr w:type="spellEnd"/>
      <w:r w:rsidRPr="00430B02">
        <w:t xml:space="preserve"> diseño de </w:t>
      </w:r>
      <w:proofErr w:type="spellStart"/>
      <w:r w:rsidRPr="00430B02">
        <w:t>Dashboard</w:t>
      </w:r>
      <w:bookmarkEnd w:id="154"/>
      <w:proofErr w:type="spellEnd"/>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7AAE8B94" w14:textId="66AAF7F2" w:rsidR="007E77F3" w:rsidRDefault="007E77F3" w:rsidP="008B39B1">
      <w:pPr>
        <w:pStyle w:val="Ttulo2"/>
        <w:numPr>
          <w:ilvl w:val="1"/>
          <w:numId w:val="27"/>
        </w:numPr>
      </w:pPr>
      <w:bookmarkStart w:id="155" w:name="_Toc83838854"/>
      <w:r>
        <w:lastRenderedPageBreak/>
        <w:t>Estructura de los componentes del cliente front-end.</w:t>
      </w:r>
      <w:bookmarkEnd w:id="155"/>
    </w:p>
    <w:p w14:paraId="5E2571EB" w14:textId="77777777" w:rsidR="008D0A42" w:rsidRPr="008D0A42" w:rsidRDefault="008D0A42"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56" w:name="_Toc83838855"/>
    </w:p>
    <w:p w14:paraId="10118D53" w14:textId="3087A082" w:rsidR="007E77F3" w:rsidRDefault="007E77F3" w:rsidP="008D0A42">
      <w:pPr>
        <w:pStyle w:val="Ttulo3"/>
        <w:ind w:left="862"/>
      </w:pPr>
      <w:r>
        <w:t xml:space="preserve">Organización de los componentes del proyecto </w:t>
      </w:r>
      <w:proofErr w:type="spellStart"/>
      <w:r>
        <w:t>VuetifyJS</w:t>
      </w:r>
      <w:proofErr w:type="spellEnd"/>
      <w:r>
        <w:t>.</w:t>
      </w:r>
      <w:bookmarkEnd w:id="156"/>
    </w:p>
    <w:p w14:paraId="7839E44C" w14:textId="1456A3D4" w:rsidR="00F46482" w:rsidRDefault="00AA111A" w:rsidP="00F46482">
      <w:pPr>
        <w:ind w:firstLine="720"/>
      </w:pPr>
      <w:r>
        <w:t xml:space="preserve">Una de las características importantes del uso de </w:t>
      </w:r>
      <w:proofErr w:type="spellStart"/>
      <w:r>
        <w:t>Frameworks</w:t>
      </w:r>
      <w:proofErr w:type="spellEnd"/>
      <w:r>
        <w:t xml:space="preserve"> </w:t>
      </w:r>
      <w:r w:rsidR="009B7070">
        <w:t xml:space="preserve">como </w:t>
      </w:r>
      <w:proofErr w:type="spellStart"/>
      <w:r w:rsidR="009B7070">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 xml:space="preserve">Dentro de cada componente se definieron ciertos objetos </w:t>
      </w:r>
      <w:proofErr w:type="spellStart"/>
      <w:r>
        <w:t>Javascript</w:t>
      </w:r>
      <w:proofErr w:type="spellEnd"/>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proofErr w:type="spellStart"/>
      <w:r>
        <w:t>Javascript</w:t>
      </w:r>
      <w:proofErr w:type="spellEnd"/>
      <w:r>
        <w:t xml:space="preserve">), y permitiendo así </w:t>
      </w:r>
      <w:proofErr w:type="spellStart"/>
      <w:r>
        <w:t>através</w:t>
      </w:r>
      <w:proofErr w:type="spellEnd"/>
      <w:r>
        <w:t xml:space="preserve"> de la tecnología de </w:t>
      </w:r>
      <w:proofErr w:type="spellStart"/>
      <w:r>
        <w:t>Vue</w:t>
      </w:r>
      <w:proofErr w:type="spellEnd"/>
      <w:r>
        <w:t>, renderizar los componentes visuales sin tener que recargar la página entera desde el servidor.</w:t>
      </w:r>
    </w:p>
    <w:p w14:paraId="6B0D0045" w14:textId="051B007D" w:rsidR="00EB7AB8" w:rsidRDefault="00EB7AB8" w:rsidP="00F46482">
      <w:pPr>
        <w:ind w:firstLine="720"/>
      </w:pPr>
      <w:r>
        <w:t xml:space="preserve">Así mismo se realizó el uso de la librería </w:t>
      </w:r>
      <w:proofErr w:type="spellStart"/>
      <w:r>
        <w:t>RouterLink</w:t>
      </w:r>
      <w:proofErr w:type="spellEnd"/>
      <w:r>
        <w:t xml:space="preserve"> de </w:t>
      </w:r>
      <w:proofErr w:type="spellStart"/>
      <w:r>
        <w:t>VueJs</w:t>
      </w:r>
      <w:proofErr w:type="spellEnd"/>
      <w:r>
        <w:t xml:space="preserve">, que permite renderizar componentes dentro de otros, en base a las rutas definidas dentro de un archivo de </w:t>
      </w:r>
      <w:proofErr w:type="spellStart"/>
      <w:r>
        <w:t>configuracion</w:t>
      </w:r>
      <w:proofErr w:type="spellEnd"/>
      <w:r>
        <w:t xml:space="preserve"> router/index.js.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36A36D3D" w:rsidR="007E77F3" w:rsidRDefault="00946D34" w:rsidP="008B39B1">
      <w:pPr>
        <w:pStyle w:val="Prrafodelista"/>
        <w:numPr>
          <w:ilvl w:val="0"/>
          <w:numId w:val="39"/>
        </w:numPr>
      </w:pPr>
      <w:r w:rsidRPr="008D0A42">
        <w:rPr>
          <w:b/>
        </w:rPr>
        <w:t xml:space="preserve">Componente de </w:t>
      </w:r>
      <w:proofErr w:type="spellStart"/>
      <w:r w:rsidR="007E77F3" w:rsidRPr="008D0A42">
        <w:rPr>
          <w:b/>
        </w:rPr>
        <w:t>Layout</w:t>
      </w:r>
      <w:proofErr w:type="spellEnd"/>
      <w:r w:rsidR="007E77F3" w:rsidRPr="008D0A42">
        <w:rPr>
          <w:b/>
        </w:rPr>
        <w:t xml:space="preserve"> General </w:t>
      </w:r>
      <w:r w:rsidR="00AA111A" w:rsidRPr="008D0A42">
        <w:rPr>
          <w:b/>
        </w:rPr>
        <w:t>:</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proofErr w:type="spellStart"/>
      <w:r w:rsidR="00AA111A">
        <w:t>menu</w:t>
      </w:r>
      <w:proofErr w:type="spellEnd"/>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8B39B1">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8B39B1">
      <w:pPr>
        <w:pStyle w:val="Prrafodelista"/>
        <w:numPr>
          <w:ilvl w:val="0"/>
          <w:numId w:val="39"/>
        </w:numPr>
      </w:pPr>
      <w:r w:rsidRPr="008D0A42">
        <w:rPr>
          <w:b/>
        </w:rPr>
        <w:t xml:space="preserve">Componente de Registro: </w:t>
      </w:r>
      <w:r>
        <w:t>Este componente engloba el formulario de registro para el aspirante.</w:t>
      </w:r>
    </w:p>
    <w:p w14:paraId="670DF173" w14:textId="76EE2BA0" w:rsidR="00AA111A" w:rsidRDefault="009B7070" w:rsidP="008B39B1">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proofErr w:type="spellStart"/>
      <w:r>
        <w:t>sitema</w:t>
      </w:r>
      <w:proofErr w:type="spellEnd"/>
      <w:r>
        <w:t xml:space="preserve">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8B39B1">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8B39B1">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w:t>
      </w:r>
      <w:proofErr w:type="spellStart"/>
      <w:r w:rsidR="009B7070">
        <w:t>basicamente</w:t>
      </w:r>
      <w:proofErr w:type="spellEnd"/>
      <w:r w:rsidR="009B7070">
        <w:t xml:space="preserve"> un listado a modo de tarjetas o </w:t>
      </w:r>
      <w:proofErr w:type="spellStart"/>
      <w:r w:rsidR="009B7070">
        <w:t>cards</w:t>
      </w:r>
      <w:proofErr w:type="spellEnd"/>
      <w:r w:rsidR="009B7070">
        <w:t>, donde se despliega información general de las convocatorias en las que participa un aspirante.</w:t>
      </w:r>
    </w:p>
    <w:p w14:paraId="1A5B312D" w14:textId="7A3375E3" w:rsidR="009B7070" w:rsidRDefault="00EB7AB8" w:rsidP="008B39B1">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8B39B1">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8B39B1">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8B39B1">
      <w:pPr>
        <w:pStyle w:val="Prrafodelista"/>
        <w:numPr>
          <w:ilvl w:val="0"/>
          <w:numId w:val="39"/>
        </w:numPr>
      </w:pPr>
      <w:r w:rsidRPr="008D0A42">
        <w:rPr>
          <w:b/>
        </w:rPr>
        <w:t xml:space="preserve">Componente </w:t>
      </w:r>
      <w:proofErr w:type="spellStart"/>
      <w:r w:rsidRPr="008D0A42">
        <w:rPr>
          <w:b/>
        </w:rPr>
        <w:t>Dashboard</w:t>
      </w:r>
      <w:proofErr w:type="spellEnd"/>
      <w:r w:rsidRPr="008D0A42">
        <w:rPr>
          <w:b/>
        </w:rPr>
        <w:t>:</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64684C6E" w14:textId="161426BE" w:rsidR="0089798A" w:rsidRDefault="004D2DB9" w:rsidP="008D0A42">
      <w:pPr>
        <w:pStyle w:val="Ttulo3"/>
        <w:ind w:left="862"/>
      </w:pPr>
      <w:bookmarkStart w:id="157" w:name="_Toc83838856"/>
      <w:r>
        <w:t>Diagrama de componentes del cliente Front-</w:t>
      </w:r>
      <w:proofErr w:type="spellStart"/>
      <w:r>
        <w:t>end</w:t>
      </w:r>
      <w:proofErr w:type="spellEnd"/>
      <w:r>
        <w:t>.</w:t>
      </w:r>
      <w:bookmarkEnd w:id="157"/>
    </w:p>
    <w:p w14:paraId="1F87AB96" w14:textId="77777777" w:rsidR="008D0A42" w:rsidRDefault="00266D7E" w:rsidP="008D0A42">
      <w:pPr>
        <w:spacing w:after="0"/>
        <w:rPr>
          <w:i/>
        </w:rPr>
      </w:pPr>
      <w:r>
        <w:rPr>
          <w:noProof/>
        </w:rPr>
        <w:drawing>
          <wp:inline distT="0" distB="0" distL="0" distR="0" wp14:anchorId="686678E6" wp14:editId="32E13B06">
            <wp:extent cx="5342890" cy="668580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3417" cy="6724008"/>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w:t>
      </w:r>
      <w:proofErr w:type="spellStart"/>
      <w:r w:rsidRPr="00266D7E">
        <w:rPr>
          <w:i/>
        </w:rPr>
        <w:t>end</w:t>
      </w:r>
      <w:proofErr w:type="spellEnd"/>
      <w:r w:rsidRPr="00266D7E">
        <w:rPr>
          <w:i/>
        </w:rPr>
        <w:t>.</w:t>
      </w:r>
    </w:p>
    <w:p w14:paraId="709F38EE" w14:textId="3AF2CF7E" w:rsidR="00E32E34" w:rsidRDefault="005B5DC2" w:rsidP="008B39B1">
      <w:pPr>
        <w:pStyle w:val="Ttulo1"/>
        <w:numPr>
          <w:ilvl w:val="0"/>
          <w:numId w:val="16"/>
        </w:numPr>
        <w:ind w:left="0" w:hanging="11"/>
      </w:pPr>
      <w:bookmarkStart w:id="158" w:name="_Toc83838857"/>
      <w:r>
        <w:lastRenderedPageBreak/>
        <w:t>DESCRIPCIÓN DEL PROTOTIPO FUNCIONAL</w:t>
      </w:r>
      <w:bookmarkEnd w:id="158"/>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8B39B1">
      <w:pPr>
        <w:pStyle w:val="Prrafodelista"/>
        <w:numPr>
          <w:ilvl w:val="0"/>
          <w:numId w:val="23"/>
        </w:numPr>
      </w:pPr>
      <w:r>
        <w:t xml:space="preserve">El cliente WEB con la interfaz responsiva, el cual fue realizado en el lenguaje </w:t>
      </w:r>
      <w:proofErr w:type="spellStart"/>
      <w:r>
        <w:t>Javascript</w:t>
      </w:r>
      <w:proofErr w:type="spellEnd"/>
      <w:r>
        <w:t xml:space="preserve"> con el framework </w:t>
      </w:r>
      <w:proofErr w:type="spellStart"/>
      <w:r>
        <w:t>VuetifyJs</w:t>
      </w:r>
      <w:proofErr w:type="spellEnd"/>
      <w:r>
        <w:t xml:space="preserve"> en su versión 2.4. </w:t>
      </w:r>
    </w:p>
    <w:p w14:paraId="3521FE47" w14:textId="3C552CCA" w:rsidR="00DB4EE2" w:rsidRDefault="00A21E95" w:rsidP="008B39B1">
      <w:pPr>
        <w:pStyle w:val="Prrafodelista"/>
        <w:numPr>
          <w:ilvl w:val="0"/>
          <w:numId w:val="23"/>
        </w:numPr>
      </w:pPr>
      <w:r>
        <w:t>El proyecto</w:t>
      </w:r>
      <w:r w:rsidR="0041062A">
        <w:t xml:space="preserve"> Back-</w:t>
      </w:r>
      <w:proofErr w:type="spellStart"/>
      <w:r w:rsidR="0041062A">
        <w:t>end</w:t>
      </w:r>
      <w:proofErr w:type="spellEnd"/>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8B39B1">
      <w:pPr>
        <w:pStyle w:val="Ttulo2"/>
        <w:numPr>
          <w:ilvl w:val="1"/>
          <w:numId w:val="28"/>
        </w:numPr>
      </w:pPr>
      <w:bookmarkStart w:id="159" w:name="_Toc83838858"/>
      <w:r>
        <w:t>Instalación y ejecución del cliente WEB.</w:t>
      </w:r>
      <w:bookmarkEnd w:id="159"/>
    </w:p>
    <w:p w14:paraId="19D43C04" w14:textId="296B2E5E" w:rsidR="00DB4EE2" w:rsidRDefault="00DB4EE2" w:rsidP="008D0A42">
      <w:pPr>
        <w:ind w:firstLine="708"/>
      </w:pPr>
      <w:r>
        <w:t xml:space="preserve">Para poder ejecutar e instalar el cliente WEB se debe tener instalado el manejador de paquetes de </w:t>
      </w:r>
      <w:proofErr w:type="spellStart"/>
      <w:r>
        <w:t>Javascript</w:t>
      </w:r>
      <w:proofErr w:type="spellEnd"/>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2E72A5AD" w:rsidR="00847AF6" w:rsidRDefault="00847AF6" w:rsidP="008D0A42">
      <w:pPr>
        <w:ind w:firstLine="708"/>
      </w:pPr>
      <w:r>
        <w:t>El proyecto WEB se desarroll</w:t>
      </w:r>
      <w:r w:rsidR="009F3AD6">
        <w:t>ó utilizando la herramienta</w:t>
      </w:r>
      <w:r>
        <w:t xml:space="preserve"> </w:t>
      </w:r>
      <w:proofErr w:type="spellStart"/>
      <w:r>
        <w:t>vue-cli</w:t>
      </w:r>
      <w:proofErr w:type="spellEnd"/>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proofErr w:type="spellStart"/>
      <w:r>
        <w:t>vue</w:t>
      </w:r>
      <w:proofErr w:type="spellEnd"/>
      <w:r>
        <w:t xml:space="preserve">-router y </w:t>
      </w:r>
      <w:proofErr w:type="spellStart"/>
      <w:r>
        <w:t>vuex</w:t>
      </w:r>
      <w:proofErr w:type="spellEnd"/>
      <w:r>
        <w:t xml:space="preserve">, con la que se genera una estructura definida para proyectos </w:t>
      </w:r>
      <w:proofErr w:type="spellStart"/>
      <w:r>
        <w:t>VuetifyJS</w:t>
      </w:r>
      <w:proofErr w:type="spellEnd"/>
      <w:r>
        <w:t>.</w:t>
      </w:r>
      <w:r w:rsidR="009F3AD6">
        <w:t xml:space="preserve"> </w:t>
      </w:r>
      <w:r>
        <w:t xml:space="preserve">(Para mayor referencia consultar la documentación de </w:t>
      </w:r>
      <w:proofErr w:type="spellStart"/>
      <w:r>
        <w:t>VuetifyJs</w:t>
      </w:r>
      <w:proofErr w:type="spellEnd"/>
      <w:r>
        <w:t xml:space="preserve"> y </w:t>
      </w:r>
      <w:proofErr w:type="spellStart"/>
      <w:r>
        <w:t>VueJs</w:t>
      </w:r>
      <w:proofErr w:type="spellEnd"/>
      <w:r>
        <w:t xml:space="preserve">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proofErr w:type="spellStart"/>
      <w:r w:rsidRPr="008D0A42">
        <w:t>src</w:t>
      </w:r>
      <w:proofErr w:type="spellEnd"/>
      <w:r w:rsidRPr="008D0A42">
        <w:t>/main.js,</w:t>
      </w:r>
      <w:r>
        <w:t xml:space="preserve"> en donde se definió como ruta base : </w:t>
      </w:r>
    </w:p>
    <w:p w14:paraId="6DEA0745" w14:textId="77777777" w:rsidR="009D4246" w:rsidRPr="004C5987" w:rsidRDefault="009D4246" w:rsidP="009D4246">
      <w:pPr>
        <w:ind w:firstLine="525"/>
        <w:rPr>
          <w:i/>
        </w:rPr>
      </w:pPr>
      <w:proofErr w:type="spellStart"/>
      <w:r w:rsidRPr="004C5987">
        <w:rPr>
          <w:i/>
        </w:rPr>
        <w:t>axios.defaults.baseURL</w:t>
      </w:r>
      <w:proofErr w:type="spellEnd"/>
      <w:r w:rsidRPr="004C5987">
        <w:rPr>
          <w:i/>
        </w:rPr>
        <w:t xml:space="preserve">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8B39B1">
      <w:pPr>
        <w:pStyle w:val="Ttulo2"/>
        <w:numPr>
          <w:ilvl w:val="1"/>
          <w:numId w:val="28"/>
        </w:numPr>
      </w:pPr>
      <w:bookmarkStart w:id="160" w:name="_Toc83838859"/>
      <w:r>
        <w:t>Instalación y ejecución del PROYECTO BACK-END.</w:t>
      </w:r>
      <w:bookmarkEnd w:id="160"/>
    </w:p>
    <w:p w14:paraId="7BA28984" w14:textId="77777777" w:rsidR="0071380C" w:rsidRDefault="0071380C" w:rsidP="008D0A42">
      <w:pPr>
        <w:ind w:firstLine="708"/>
      </w:pPr>
      <w:r>
        <w:t>El proyecto Java Spring-</w:t>
      </w:r>
      <w:proofErr w:type="spellStart"/>
      <w:r>
        <w:t>boot</w:t>
      </w:r>
      <w:proofErr w:type="spellEnd"/>
      <w:r>
        <w: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5608846" w:rsidR="0071380C" w:rsidRDefault="0071380C" w:rsidP="008D0A42">
      <w:pPr>
        <w:ind w:firstLine="708"/>
      </w:pPr>
      <w:r>
        <w:t>Una de las caracter</w:t>
      </w:r>
      <w:r w:rsidR="0081635D">
        <w:t>ísticas de los proyectos de S</w:t>
      </w:r>
      <w:r>
        <w:t>pring-</w:t>
      </w:r>
      <w:proofErr w:type="spellStart"/>
      <w:r>
        <w:t>boot</w:t>
      </w:r>
      <w:proofErr w:type="spellEnd"/>
      <w:r>
        <w:t xml:space="preserve"> utilizando las librerías para proyectos tipo web, es que ya incluyen embebido un servidor de aplicaciones Tomcat</w:t>
      </w:r>
      <w:r w:rsidR="0081635D">
        <w:t xml:space="preserve">, el cual es invocado al ejecutarse como un proyecto de tipo Maven, esto puede ser realizado </w:t>
      </w:r>
      <w:proofErr w:type="spellStart"/>
      <w:r w:rsidR="0081635D">
        <w:t>através</w:t>
      </w:r>
      <w:proofErr w:type="spellEnd"/>
      <w:r w:rsidR="0081635D">
        <w:t xml:space="preserve"> del mismo IDE de desarrollo como Eclipse, NetBeans, IntelliJ, etc., o simplemente desde la terminal de comandos ejecutándose como un archivo empaquetado .</w:t>
      </w:r>
      <w:proofErr w:type="spellStart"/>
      <w:r w:rsidR="0081635D">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Pr="00DE438E" w:rsidRDefault="0081635D" w:rsidP="0081635D">
      <w:pPr>
        <w:spacing w:after="0" w:line="240" w:lineRule="auto"/>
        <w:ind w:firstLine="709"/>
        <w:rPr>
          <w:lang w:val="en-US"/>
        </w:rPr>
      </w:pPr>
      <w:proofErr w:type="spellStart"/>
      <w:r w:rsidRPr="00DE438E">
        <w:rPr>
          <w:lang w:val="en-US"/>
        </w:rPr>
        <w:t>datasource</w:t>
      </w:r>
      <w:proofErr w:type="spellEnd"/>
      <w:r w:rsidRPr="00DE438E">
        <w:rPr>
          <w:lang w:val="en-US"/>
        </w:rPr>
        <w:t>:</w:t>
      </w:r>
    </w:p>
    <w:p w14:paraId="4D522D0C" w14:textId="77777777" w:rsidR="0081635D" w:rsidRPr="00DE438E" w:rsidRDefault="0081635D" w:rsidP="0081635D">
      <w:pPr>
        <w:spacing w:after="0" w:line="240" w:lineRule="auto"/>
        <w:ind w:firstLine="709"/>
        <w:rPr>
          <w:lang w:val="en-US"/>
        </w:rPr>
      </w:pPr>
      <w:r w:rsidRPr="00DE438E">
        <w:rPr>
          <w:lang w:val="en-US"/>
        </w:rPr>
        <w:t xml:space="preserve">    password: 123456</w:t>
      </w:r>
    </w:p>
    <w:p w14:paraId="64970DA8" w14:textId="77777777" w:rsidR="0081635D" w:rsidRPr="00DE438E" w:rsidRDefault="0081635D" w:rsidP="0081635D">
      <w:pPr>
        <w:spacing w:after="0" w:line="240" w:lineRule="auto"/>
        <w:ind w:firstLine="709"/>
        <w:rPr>
          <w:lang w:val="en-US"/>
        </w:rPr>
      </w:pPr>
      <w:r w:rsidRPr="00DE438E">
        <w:rPr>
          <w:lang w:val="en-US"/>
        </w:rPr>
        <w:t xml:space="preserve">    url: </w:t>
      </w:r>
      <w:proofErr w:type="spellStart"/>
      <w:r w:rsidRPr="00DE438E">
        <w:rPr>
          <w:lang w:val="en-US"/>
        </w:rPr>
        <w:t>jdbc:postgresql</w:t>
      </w:r>
      <w:proofErr w:type="spellEnd"/>
      <w:r w:rsidRPr="00DE438E">
        <w:rPr>
          <w:lang w:val="en-US"/>
        </w:rPr>
        <w:t>://localhost:5432/</w:t>
      </w:r>
      <w:proofErr w:type="spellStart"/>
      <w:r w:rsidRPr="00DE438E">
        <w:rPr>
          <w:lang w:val="en-US"/>
        </w:rPr>
        <w:t>sira</w:t>
      </w:r>
      <w:proofErr w:type="spellEnd"/>
    </w:p>
    <w:p w14:paraId="6ECF6503" w14:textId="11F3E03E" w:rsidR="0081635D" w:rsidRDefault="0081635D" w:rsidP="0081635D">
      <w:pPr>
        <w:spacing w:after="0" w:line="240" w:lineRule="auto"/>
        <w:ind w:firstLine="709"/>
      </w:pPr>
      <w:r w:rsidRPr="00DE438E">
        <w:rPr>
          <w:lang w:val="en-US"/>
        </w:rP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77777777" w:rsidR="004C5987" w:rsidRDefault="0081635D" w:rsidP="0041062A">
      <w:pPr>
        <w:ind w:firstLine="708"/>
      </w:pPr>
      <w:r>
        <w:lastRenderedPageBreak/>
        <w:t>Dichos parámetros se pueden configurar dentro del proyecto spring-</w:t>
      </w:r>
      <w:proofErr w:type="spellStart"/>
      <w:r>
        <w:t>boot</w:t>
      </w:r>
      <w:proofErr w:type="spellEnd"/>
      <w:r>
        <w:t xml:space="preserve">, modificando el archivo de configuración general de tipo </w:t>
      </w:r>
      <w:proofErr w:type="spellStart"/>
      <w:r>
        <w:t>yml</w:t>
      </w:r>
      <w:proofErr w:type="spellEnd"/>
      <w:r>
        <w:t xml:space="preserve"> ubicado en: </w:t>
      </w:r>
    </w:p>
    <w:p w14:paraId="30E9AB38" w14:textId="573BECDF" w:rsidR="0081635D" w:rsidRPr="00DE438E" w:rsidRDefault="0081635D" w:rsidP="0041062A">
      <w:pPr>
        <w:ind w:firstLine="708"/>
        <w:rPr>
          <w:i/>
          <w:lang w:val="en-US"/>
        </w:rPr>
      </w:pPr>
      <w:proofErr w:type="spellStart"/>
      <w:r w:rsidRPr="00DE438E">
        <w:rPr>
          <w:i/>
          <w:lang w:val="en-US"/>
        </w:rPr>
        <w:t>src</w:t>
      </w:r>
      <w:proofErr w:type="spellEnd"/>
      <w:r w:rsidRPr="00DE438E">
        <w:rPr>
          <w:i/>
          <w:lang w:val="en-US"/>
        </w:rPr>
        <w:t>/main/resources/</w:t>
      </w:r>
      <w:proofErr w:type="spellStart"/>
      <w:r w:rsidRPr="00DE438E">
        <w:rPr>
          <w:i/>
          <w:lang w:val="en-US"/>
        </w:rPr>
        <w:t>application.yml</w:t>
      </w:r>
      <w:proofErr w:type="spellEnd"/>
      <w:r w:rsidRPr="00DE438E">
        <w:rPr>
          <w:i/>
          <w:lang w:val="en-US"/>
        </w:rPr>
        <w:t xml:space="preserve"> .</w:t>
      </w:r>
    </w:p>
    <w:p w14:paraId="7F8A8878" w14:textId="7E35A03F" w:rsidR="004C5987" w:rsidRDefault="00847AF6" w:rsidP="008D0A42">
      <w:pPr>
        <w:ind w:firstLine="708"/>
      </w:pPr>
      <w:r w:rsidRPr="00DE438E">
        <w:rPr>
          <w:lang w:val="en-US"/>
        </w:rPr>
        <w:tab/>
      </w:r>
      <w:r>
        <w:t>Dentro de dicho archivo también se debe configurar el acceso al servidor de correos, para poder enviar las notificaciones.</w:t>
      </w:r>
    </w:p>
    <w:p w14:paraId="6A519B47" w14:textId="44DE00A8" w:rsidR="004C5987" w:rsidRDefault="004C5987" w:rsidP="008B39B1">
      <w:pPr>
        <w:pStyle w:val="Ttulo2"/>
        <w:numPr>
          <w:ilvl w:val="1"/>
          <w:numId w:val="28"/>
        </w:numPr>
      </w:pPr>
      <w:bookmarkStart w:id="161" w:name="_Toc83838860"/>
      <w:r>
        <w:t>Descripción de funcionalidades del prototipo.</w:t>
      </w:r>
      <w:bookmarkEnd w:id="161"/>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8B39B1">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2" w:name="_Toc83838861"/>
    </w:p>
    <w:p w14:paraId="28E1056D" w14:textId="77777777" w:rsidR="008D0A42" w:rsidRPr="008D0A42" w:rsidRDefault="008D0A42"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3BCAF47C" w14:textId="77777777" w:rsidR="008D0A42" w:rsidRPr="008D0A42" w:rsidRDefault="008D0A42"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729F74D3" w14:textId="77777777" w:rsidR="008D0A42" w:rsidRPr="008D0A42" w:rsidRDefault="008D0A42"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19BFC61D" w14:textId="741206E5" w:rsidR="00E45E4A" w:rsidRDefault="004C5987" w:rsidP="008D0A42">
      <w:pPr>
        <w:pStyle w:val="Ttulo3"/>
        <w:ind w:left="862"/>
      </w:pPr>
      <w:r>
        <w:t>Ingreso y</w:t>
      </w:r>
      <w:r w:rsidR="00437A83">
        <w:t xml:space="preserve"> </w:t>
      </w:r>
      <w:r>
        <w:t>r</w:t>
      </w:r>
      <w:r w:rsidR="00E20B2F">
        <w:t xml:space="preserve">egistro de usuario </w:t>
      </w:r>
      <w:r w:rsidR="00DD6350">
        <w:t>a</w:t>
      </w:r>
      <w:r w:rsidR="00E45E4A">
        <w:t>spirante</w:t>
      </w:r>
      <w:bookmarkEnd w:id="162"/>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 xml:space="preserve">Para el registro, el aspirante procede a llenar datos cómo: nombre, apellidos, escuela de procedencia, número de </w:t>
      </w:r>
      <w:proofErr w:type="spellStart"/>
      <w:r>
        <w:t>Whatsapp</w:t>
      </w:r>
      <w:proofErr w:type="spellEnd"/>
      <w:r>
        <w:t xml:space="preserve">, correo y contraseña la cual debe tener por lo menos  6 caracteres de longitud; los campos escuela de procedencia y no. de </w:t>
      </w:r>
      <w:proofErr w:type="spellStart"/>
      <w:r>
        <w:t>Whatsapp</w:t>
      </w:r>
      <w:proofErr w:type="spellEnd"/>
      <w:r>
        <w:t xml:space="preserve"> no son obligatorios. Así también se muestra el botón para consultar el “aviso de privacidad” . Una vez que el usuario da </w:t>
      </w:r>
      <w:proofErr w:type="spellStart"/>
      <w:r>
        <w:t>click</w:t>
      </w:r>
      <w:proofErr w:type="spellEnd"/>
      <w:r>
        <w:t xml:space="preserve">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 xml:space="preserve">Una vez que el usuario aspirante confirma su cuenta, será redirigido hacia una pantalla con mensaje de éxito, donde podrá hacer </w:t>
      </w:r>
      <w:proofErr w:type="spellStart"/>
      <w:r>
        <w:t>click</w:t>
      </w:r>
      <w:proofErr w:type="spellEnd"/>
      <w:r>
        <w:t xml:space="preserve">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 xml:space="preserve">Una vez que el usuario ingresa sus credenciales correctas dentro de la pantalla de </w:t>
      </w:r>
      <w:proofErr w:type="spellStart"/>
      <w:r w:rsidRPr="00D3516B">
        <w:t>login</w:t>
      </w:r>
      <w:proofErr w:type="spellEnd"/>
      <w:r w:rsidRPr="00D3516B">
        <w:t xml:space="preserve"> y hace </w:t>
      </w:r>
      <w:proofErr w:type="spellStart"/>
      <w:r w:rsidRPr="00D3516B">
        <w:t>click</w:t>
      </w:r>
      <w:proofErr w:type="spellEnd"/>
      <w:r w:rsidRPr="00D3516B">
        <w:t xml:space="preserve"> en el botón “INGRESAR”, será redirigido a su pantalla principal de SIRA dependiendo del tipo de rol del usuario.</w:t>
      </w:r>
    </w:p>
    <w:p w14:paraId="6A44219F" w14:textId="3C9D0D05" w:rsidR="00FD1E77" w:rsidRDefault="00FD1E77" w:rsidP="00D3516B">
      <w:pPr>
        <w:ind w:firstLine="720"/>
      </w:pPr>
      <w:r>
        <w:t xml:space="preserve">Para el rol de Administrador y Seguimiento se redireccionará a la pantalla de </w:t>
      </w:r>
      <w:proofErr w:type="spellStart"/>
      <w:r>
        <w:t>Dashboard</w:t>
      </w:r>
      <w:proofErr w:type="spellEnd"/>
      <w:r>
        <w:t>,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63" w:name="_Toc83838862"/>
      <w:r>
        <w:lastRenderedPageBreak/>
        <w:t>Funcionalidades</w:t>
      </w:r>
      <w:r w:rsidR="007443F0">
        <w:t xml:space="preserve"> del rol </w:t>
      </w:r>
      <w:r w:rsidR="00DD6350">
        <w:t>a</w:t>
      </w:r>
      <w:r w:rsidR="007443F0">
        <w:t>spirante.</w:t>
      </w:r>
      <w:bookmarkEnd w:id="163"/>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 xml:space="preserve">En la esquina superior izquierda, el aspirante puede hacer </w:t>
      </w:r>
      <w:proofErr w:type="spellStart"/>
      <w:r>
        <w:t>click</w:t>
      </w:r>
      <w:proofErr w:type="spellEnd"/>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w:t>
      </w:r>
      <w:proofErr w:type="spellStart"/>
      <w:r>
        <w:t>click</w:t>
      </w:r>
      <w:proofErr w:type="spellEnd"/>
      <w:r>
        <w:t xml:space="preserve">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 xml:space="preserve">A continuación se muestra la pantalla una vez que el usuario aspirante hizo </w:t>
      </w:r>
      <w:proofErr w:type="spellStart"/>
      <w:r>
        <w:t>click</w:t>
      </w:r>
      <w:proofErr w:type="spellEnd"/>
      <w:r>
        <w:t xml:space="preserve">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w:t>
      </w:r>
      <w:proofErr w:type="spellStart"/>
      <w:r>
        <w:t>click</w:t>
      </w:r>
      <w:proofErr w:type="spellEnd"/>
      <w:r>
        <w:t xml:space="preserve">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64" w:name="_Toc83838863"/>
      <w:r>
        <w:t>Funcionalidades</w:t>
      </w:r>
      <w:r w:rsidR="00DD6350">
        <w:t xml:space="preserve"> del rol de s</w:t>
      </w:r>
      <w:r w:rsidR="005528A7">
        <w:t>eguimiento.</w:t>
      </w:r>
      <w:bookmarkEnd w:id="164"/>
    </w:p>
    <w:p w14:paraId="308ADCBD" w14:textId="172B669B" w:rsidR="005528A7" w:rsidRDefault="00D3516B" w:rsidP="00D3516B">
      <w:pPr>
        <w:ind w:firstLine="720"/>
      </w:pPr>
      <w:r>
        <w:t>Cuando</w:t>
      </w:r>
      <w:r w:rsidR="005528A7">
        <w:t xml:space="preserve"> el usuario de tipo Seguimiento ingresa de manera correcta sus credenciales dentro de la vista de </w:t>
      </w:r>
      <w:proofErr w:type="spellStart"/>
      <w:r w:rsidR="005528A7">
        <w:t>login</w:t>
      </w:r>
      <w:proofErr w:type="spellEnd"/>
      <w:r w:rsidR="005528A7">
        <w:t xml:space="preserve">, se redirecciona a la vista de </w:t>
      </w:r>
      <w:proofErr w:type="spellStart"/>
      <w:r w:rsidR="005528A7">
        <w:t>Dashboard</w:t>
      </w:r>
      <w:proofErr w:type="spellEnd"/>
      <w:r w:rsidR="005528A7">
        <w:t xml:space="preserve">,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 xml:space="preserve">Fig. Vista de </w:t>
      </w:r>
      <w:proofErr w:type="spellStart"/>
      <w:r w:rsidRPr="005528A7">
        <w:rPr>
          <w:i/>
        </w:rPr>
        <w:t>Dashboard</w:t>
      </w:r>
      <w:proofErr w:type="spellEnd"/>
      <w:r w:rsidRPr="005528A7">
        <w:rPr>
          <w:i/>
        </w:rPr>
        <w:t xml:space="preserve"> del usuario Seguimiento.</w:t>
      </w:r>
    </w:p>
    <w:p w14:paraId="6BFD9E14" w14:textId="2A2B1DC3" w:rsidR="005528A7" w:rsidRDefault="004F12F2" w:rsidP="00D3516B">
      <w:pPr>
        <w:ind w:firstLine="720"/>
      </w:pPr>
      <w:r>
        <w:t xml:space="preserve">Dentro del menú principal, solo se tomó en cuenta la opción de acceso al </w:t>
      </w:r>
      <w:proofErr w:type="spellStart"/>
      <w:r>
        <w:t>Dashboard</w:t>
      </w:r>
      <w:proofErr w:type="spellEnd"/>
      <w:r>
        <w:t xml:space="preserve">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 xml:space="preserve">Para verificar el estatus de las convocatorias, se debe hacer </w:t>
      </w:r>
      <w:proofErr w:type="spellStart"/>
      <w:r>
        <w:t>click</w:t>
      </w:r>
      <w:proofErr w:type="spellEnd"/>
      <w:r>
        <w:t xml:space="preserve">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w:t>
      </w:r>
      <w:proofErr w:type="spellStart"/>
      <w:r>
        <w:t>click</w:t>
      </w:r>
      <w:proofErr w:type="spellEnd"/>
      <w:r>
        <w:t xml:space="preserve">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proofErr w:type="spellStart"/>
      <w:r>
        <w:lastRenderedPageBreak/>
        <w:t>Whatsapp</w:t>
      </w:r>
      <w:proofErr w:type="spellEnd"/>
      <w:r>
        <w:t xml:space="preserve">, la hora del </w:t>
      </w:r>
      <w:proofErr w:type="spellStart"/>
      <w:r>
        <w:t>exámen</w:t>
      </w:r>
      <w:proofErr w:type="spellEnd"/>
      <w:r>
        <w:t>;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165" w:name="_Toc83838864"/>
      <w:r>
        <w:t>Funcionalidades del rol a</w:t>
      </w:r>
      <w:r w:rsidR="00EF2EBF">
        <w:t>dministrador</w:t>
      </w:r>
      <w:r w:rsidR="00E20B2F">
        <w:t>.</w:t>
      </w:r>
      <w:bookmarkEnd w:id="165"/>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w:t>
      </w:r>
      <w:proofErr w:type="spellStart"/>
      <w:r>
        <w:t>Dashboard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 xml:space="preserve">Como se mencionó anteriormente, la primera vista es la vista de </w:t>
      </w:r>
      <w:proofErr w:type="spellStart"/>
      <w:r>
        <w:t>Dashboard</w:t>
      </w:r>
      <w:proofErr w:type="spellEnd"/>
      <w:r>
        <w:t>,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 xml:space="preserve">Al hacer </w:t>
      </w:r>
      <w:proofErr w:type="spellStart"/>
      <w:r>
        <w:t>click</w:t>
      </w:r>
      <w:proofErr w:type="spellEnd"/>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w:t>
      </w:r>
      <w:proofErr w:type="spellStart"/>
      <w:r>
        <w:t>click</w:t>
      </w:r>
      <w:proofErr w:type="spellEnd"/>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 xml:space="preserve">Para eliminar una convocatoria, se debe hacer </w:t>
      </w:r>
      <w:proofErr w:type="spellStart"/>
      <w:r>
        <w:t>click</w:t>
      </w:r>
      <w:proofErr w:type="spellEnd"/>
      <w:r>
        <w:t xml:space="preserve">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 xml:space="preserve">Para poder agregar requisitos a una convocatoria, se debe hacer </w:t>
      </w:r>
      <w:proofErr w:type="spellStart"/>
      <w:r>
        <w:t>click</w:t>
      </w:r>
      <w:proofErr w:type="spellEnd"/>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 xml:space="preserve">Fig. Diálogo de </w:t>
      </w:r>
      <w:proofErr w:type="spellStart"/>
      <w:r>
        <w:rPr>
          <w:i/>
        </w:rPr>
        <w:t>Requsitos</w:t>
      </w:r>
      <w:proofErr w:type="spellEnd"/>
      <w:r>
        <w:rPr>
          <w:i/>
        </w:rPr>
        <w:t xml:space="preserve">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 xml:space="preserve">Para editar un Programa Educativo, se debe hacer </w:t>
      </w:r>
      <w:proofErr w:type="spellStart"/>
      <w:r>
        <w:t>click</w:t>
      </w:r>
      <w:proofErr w:type="spellEnd"/>
      <w:r>
        <w:t xml:space="preserve"> en el botón del lápiz de la tabla de Programas Educativos, donde al mostrarse el diálogo con el formulario se pueden editar los datos actuales y al dar </w:t>
      </w:r>
      <w:proofErr w:type="spellStart"/>
      <w:r>
        <w:t>click</w:t>
      </w:r>
      <w:proofErr w:type="spellEnd"/>
      <w:r>
        <w:t xml:space="preserve"> en “GUARDAR”, se actualiza la información con los nuevos datos.</w:t>
      </w:r>
    </w:p>
    <w:p w14:paraId="76E4CECF" w14:textId="4EA70095" w:rsidR="00F54CBB" w:rsidRDefault="00F54CBB" w:rsidP="00D3516B">
      <w:pPr>
        <w:ind w:firstLine="525"/>
      </w:pPr>
      <w:r>
        <w:t xml:space="preserve">Para eliminar un Programa Educativo, se debe hacer </w:t>
      </w:r>
      <w:proofErr w:type="spellStart"/>
      <w:r>
        <w:t>click</w:t>
      </w:r>
      <w:proofErr w:type="spellEnd"/>
      <w:r>
        <w:t xml:space="preserve"> en el botón con el icono del bote de basura. Al hacer </w:t>
      </w:r>
      <w:proofErr w:type="spellStart"/>
      <w:r>
        <w:t>click</w:t>
      </w:r>
      <w:proofErr w:type="spellEnd"/>
      <w:r>
        <w:t xml:space="preserve">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w:t>
      </w:r>
      <w:proofErr w:type="spellStart"/>
      <w:r>
        <w:t>sistemia</w:t>
      </w:r>
      <w:proofErr w:type="spellEnd"/>
      <w:r>
        <w:t xml:space="preserve"> para dar de alta , modificar  y eliminar requisitos del catálogo, los cuales son utilizados para agregarse a las convocatorias disponibles. </w:t>
      </w:r>
    </w:p>
    <w:p w14:paraId="460DD6CF" w14:textId="3702745A" w:rsidR="003E213D" w:rsidRDefault="003E213D" w:rsidP="00D3516B">
      <w:pPr>
        <w:ind w:firstLine="525"/>
      </w:pPr>
      <w:r>
        <w:tab/>
        <w:t xml:space="preserve">Una vez que el administrador hace </w:t>
      </w:r>
      <w:proofErr w:type="spellStart"/>
      <w:r>
        <w:t>click</w:t>
      </w:r>
      <w:proofErr w:type="spellEnd"/>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 xml:space="preserve">Al igual que en los otros </w:t>
      </w:r>
      <w:proofErr w:type="spellStart"/>
      <w:r>
        <w:t>CRUD’s</w:t>
      </w:r>
      <w:proofErr w:type="spellEnd"/>
      <w:r>
        <w:t xml:space="preserve">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 xml:space="preserve">Cómo última opción dentro del menú del administrador, se tiene el control de usuarios internos, el cual al darle </w:t>
      </w:r>
      <w:proofErr w:type="spellStart"/>
      <w:r w:rsidR="002865BD">
        <w:t>click</w:t>
      </w:r>
      <w:proofErr w:type="spellEnd"/>
      <w:r w:rsidR="002865BD">
        <w:t xml:space="preserve">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 xml:space="preserve">Al igual que en los anteriores </w:t>
      </w:r>
      <w:proofErr w:type="spellStart"/>
      <w:r>
        <w:t>CRUD’s</w:t>
      </w:r>
      <w:proofErr w:type="spellEnd"/>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w:t>
      </w:r>
      <w:proofErr w:type="spellStart"/>
      <w:r>
        <w:t>click</w:t>
      </w:r>
      <w:proofErr w:type="spellEnd"/>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166" w:name="_Toc83838865"/>
      <w:r>
        <w:t>Cerrar sesión del usuario.</w:t>
      </w:r>
      <w:bookmarkEnd w:id="166"/>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proofErr w:type="spellStart"/>
      <w:r>
        <w:t>click</w:t>
      </w:r>
      <w:proofErr w:type="spellEnd"/>
      <w:r>
        <w:t xml:space="preserve"> se redirige al usuario hacia la página de inicio de sesión, y se destruye el token de sesión del almacenamiento local del navegador (</w:t>
      </w:r>
      <w:proofErr w:type="spellStart"/>
      <w:r>
        <w:t>localstorage</w:t>
      </w:r>
      <w:proofErr w:type="spellEnd"/>
      <w:r>
        <w:t xml:space="preserv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8B39B1">
      <w:pPr>
        <w:pStyle w:val="Ttulo1"/>
        <w:numPr>
          <w:ilvl w:val="0"/>
          <w:numId w:val="16"/>
        </w:numPr>
        <w:ind w:left="0" w:hanging="11"/>
      </w:pPr>
      <w:bookmarkStart w:id="167" w:name="_Toc83838866"/>
      <w:r>
        <w:lastRenderedPageBreak/>
        <w:t>PRUEBAS Y CONCLUSIONES.</w:t>
      </w:r>
      <w:bookmarkEnd w:id="167"/>
    </w:p>
    <w:p w14:paraId="5AD37671" w14:textId="3FBE28C0" w:rsidR="006A7C85" w:rsidRDefault="006A7C85" w:rsidP="00D3516B">
      <w:pPr>
        <w:ind w:firstLine="525"/>
      </w:pPr>
      <w:r>
        <w:t xml:space="preserve">En este apartado, se presentan las pruebas funcionales realizadas al </w:t>
      </w:r>
      <w:proofErr w:type="spellStart"/>
      <w:r>
        <w:t>protoipo</w:t>
      </w:r>
      <w:proofErr w:type="spellEnd"/>
      <w:r>
        <w:t xml:space="preserve"> funcional de SIRA.</w:t>
      </w:r>
    </w:p>
    <w:p w14:paraId="527D8145" w14:textId="77777777" w:rsidR="00E36104" w:rsidRPr="00E36104" w:rsidRDefault="00E36104" w:rsidP="008B39B1">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168" w:name="_Toc83838867"/>
    </w:p>
    <w:p w14:paraId="1ADD1F0B" w14:textId="55199BDE" w:rsidR="00E32E34" w:rsidRDefault="006A7C85" w:rsidP="008B39B1">
      <w:pPr>
        <w:pStyle w:val="Ttulo2"/>
        <w:numPr>
          <w:ilvl w:val="1"/>
          <w:numId w:val="28"/>
        </w:numPr>
      </w:pPr>
      <w:r>
        <w:t>Casos de Prueba.</w:t>
      </w:r>
      <w:bookmarkEnd w:id="168"/>
    </w:p>
    <w:p w14:paraId="693F5377" w14:textId="77777777" w:rsidR="00E36104" w:rsidRPr="00E36104" w:rsidRDefault="00E36104" w:rsidP="008B39B1">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9" w:name="_Toc83838868"/>
    </w:p>
    <w:p w14:paraId="49B38FCB" w14:textId="77777777" w:rsidR="00E36104" w:rsidRPr="00E36104" w:rsidRDefault="00E36104" w:rsidP="008B39B1">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p>
    <w:p w14:paraId="65497569" w14:textId="382A4C08" w:rsidR="006A7C85" w:rsidRPr="006A7C85" w:rsidRDefault="006A7C85" w:rsidP="00E36104">
      <w:pPr>
        <w:pStyle w:val="Ttulo3"/>
      </w:pPr>
      <w:r>
        <w:t>Casos de prueba de funcionalidades del aspirante.</w:t>
      </w:r>
      <w:bookmarkEnd w:id="169"/>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 xml:space="preserve">No. de </w:t>
            </w:r>
            <w:proofErr w:type="spellStart"/>
            <w:r w:rsidRPr="00FC5F80">
              <w:rPr>
                <w:rFonts w:eastAsia="Times New Roman"/>
                <w:sz w:val="22"/>
                <w:szCs w:val="20"/>
              </w:rPr>
              <w:t>Whatsapp</w:t>
            </w:r>
            <w:proofErr w:type="spellEnd"/>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proofErr w:type="spellStart"/>
            <w:r w:rsidRPr="0092663F">
              <w:rPr>
                <w:rFonts w:eastAsia="Times New Roman"/>
                <w:sz w:val="22"/>
                <w:szCs w:val="20"/>
              </w:rPr>
              <w:t>click</w:t>
            </w:r>
            <w:proofErr w:type="spellEnd"/>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proofErr w:type="spellStart"/>
            <w:r w:rsidRPr="0092663F">
              <w:rPr>
                <w:rFonts w:eastAsia="Times New Roman"/>
                <w:sz w:val="22"/>
                <w:szCs w:val="20"/>
              </w:rPr>
              <w:t>click</w:t>
            </w:r>
            <w:proofErr w:type="spellEnd"/>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proofErr w:type="spellStart"/>
            <w:r w:rsidRPr="0092663F">
              <w:rPr>
                <w:rFonts w:eastAsia="Times New Roman"/>
                <w:sz w:val="22"/>
                <w:szCs w:val="20"/>
              </w:rPr>
              <w:t>aspriante</w:t>
            </w:r>
            <w:proofErr w:type="spellEnd"/>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proofErr w:type="spellStart"/>
            <w:r w:rsidRPr="00265F4C">
              <w:rPr>
                <w:rFonts w:eastAsia="Times New Roman"/>
                <w:sz w:val="22"/>
                <w:szCs w:val="20"/>
              </w:rPr>
              <w:t>click</w:t>
            </w:r>
            <w:proofErr w:type="spellEnd"/>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proofErr w:type="spellStart"/>
            <w:r w:rsidRPr="00265F4C">
              <w:rPr>
                <w:rFonts w:eastAsia="Times New Roman"/>
                <w:sz w:val="20"/>
                <w:szCs w:val="20"/>
              </w:rPr>
              <w:t>click</w:t>
            </w:r>
            <w:proofErr w:type="spellEnd"/>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170" w:name="_Toc83838869"/>
      <w:r>
        <w:t>Casos de prueba de funcionalidades del administrador.</w:t>
      </w:r>
      <w:bookmarkEnd w:id="170"/>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proofErr w:type="spellStart"/>
            <w:r w:rsidRPr="00887713">
              <w:rPr>
                <w:rFonts w:eastAsia="Times New Roman"/>
                <w:sz w:val="22"/>
                <w:szCs w:val="20"/>
              </w:rPr>
              <w:t>click</w:t>
            </w:r>
            <w:proofErr w:type="spellEnd"/>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proofErr w:type="spellStart"/>
            <w:r w:rsidRPr="00262FE7">
              <w:rPr>
                <w:rFonts w:eastAsia="Times New Roman"/>
                <w:sz w:val="22"/>
                <w:szCs w:val="20"/>
              </w:rPr>
              <w:t>Exámen</w:t>
            </w:r>
            <w:proofErr w:type="spellEnd"/>
            <w:r w:rsidRPr="00262FE7">
              <w:rPr>
                <w:rFonts w:eastAsia="Times New Roman"/>
                <w:sz w:val="22"/>
                <w:szCs w:val="20"/>
              </w:rPr>
              <w:t>: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proofErr w:type="spellStart"/>
            <w:r w:rsidRPr="00262FE7">
              <w:rPr>
                <w:rFonts w:eastAsia="Times New Roman"/>
                <w:sz w:val="22"/>
                <w:szCs w:val="20"/>
              </w:rPr>
              <w:t>click</w:t>
            </w:r>
            <w:proofErr w:type="spellEnd"/>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proofErr w:type="spellStart"/>
            <w:r w:rsidRPr="00262FE7">
              <w:rPr>
                <w:rFonts w:eastAsia="Times New Roman"/>
                <w:sz w:val="22"/>
                <w:szCs w:val="20"/>
              </w:rPr>
              <w:t>indispensable:"Sí</w:t>
            </w:r>
            <w:proofErr w:type="spellEnd"/>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proofErr w:type="spellStart"/>
            <w:r w:rsidRPr="00262FE7">
              <w:rPr>
                <w:rFonts w:eastAsia="Times New Roman"/>
                <w:sz w:val="22"/>
                <w:szCs w:val="20"/>
              </w:rPr>
              <w:t>confirmacion</w:t>
            </w:r>
            <w:proofErr w:type="spellEnd"/>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proofErr w:type="spellStart"/>
            <w:r w:rsidRPr="00EC76CA">
              <w:rPr>
                <w:rFonts w:eastAsia="Times New Roman"/>
                <w:sz w:val="22"/>
                <w:szCs w:val="20"/>
              </w:rPr>
              <w:t>Documento:"Sí</w:t>
            </w:r>
            <w:proofErr w:type="spellEnd"/>
            <w:r w:rsidRPr="00EC76CA">
              <w:rPr>
                <w:rFonts w:eastAsia="Times New Roman"/>
                <w:sz w:val="22"/>
                <w:szCs w:val="20"/>
              </w:rPr>
              <w:t>",</w:t>
            </w:r>
            <w:r w:rsidRPr="00EC76CA">
              <w:rPr>
                <w:rFonts w:eastAsia="Times New Roman"/>
                <w:sz w:val="22"/>
                <w:szCs w:val="20"/>
              </w:rPr>
              <w:br/>
            </w:r>
            <w:proofErr w:type="spellStart"/>
            <w:r w:rsidRPr="00EC76CA">
              <w:rPr>
                <w:rFonts w:eastAsia="Times New Roman"/>
                <w:sz w:val="22"/>
                <w:szCs w:val="20"/>
              </w:rPr>
              <w:t>Actualizable:"No</w:t>
            </w:r>
            <w:proofErr w:type="spellEnd"/>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proofErr w:type="spellStart"/>
            <w:r w:rsidRPr="00EC76CA">
              <w:rPr>
                <w:rFonts w:eastAsia="Times New Roman"/>
                <w:sz w:val="22"/>
                <w:szCs w:val="20"/>
              </w:rPr>
              <w:t>confirmación:"Se</w:t>
            </w:r>
            <w:proofErr w:type="spellEnd"/>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w:t>
            </w:r>
            <w:proofErr w:type="spellStart"/>
            <w:r w:rsidRPr="00EC76CA">
              <w:rPr>
                <w:rFonts w:eastAsia="Times New Roman"/>
                <w:sz w:val="22"/>
                <w:szCs w:val="20"/>
              </w:rPr>
              <w:t>confirmación:"Se</w:t>
            </w:r>
            <w:proofErr w:type="spellEnd"/>
            <w:r w:rsidRPr="00EC76CA">
              <w:rPr>
                <w:rFonts w:eastAsia="Times New Roman"/>
                <w:sz w:val="22"/>
                <w:szCs w:val="20"/>
              </w:rPr>
              <w:t xml:space="preserv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proofErr w:type="spellStart"/>
            <w:r w:rsidRPr="00EC76CA">
              <w:rPr>
                <w:rFonts w:eastAsia="Times New Roman"/>
                <w:sz w:val="22"/>
                <w:szCs w:val="20"/>
              </w:rPr>
              <w:t>confirmación:"Se</w:t>
            </w:r>
            <w:proofErr w:type="spellEnd"/>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proofErr w:type="spellStart"/>
            <w:r w:rsidRPr="00A8243A">
              <w:rPr>
                <w:rFonts w:eastAsia="Times New Roman"/>
                <w:sz w:val="22"/>
                <w:szCs w:val="20"/>
              </w:rPr>
              <w:t>Password</w:t>
            </w:r>
            <w:proofErr w:type="spellEnd"/>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 xml:space="preserve">Se muestra la pantalla de </w:t>
            </w:r>
            <w:proofErr w:type="spellStart"/>
            <w:r w:rsidRPr="00A8243A">
              <w:rPr>
                <w:rFonts w:eastAsia="Times New Roman"/>
                <w:sz w:val="22"/>
                <w:szCs w:val="20"/>
              </w:rPr>
              <w:t>Dashboard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171" w:name="_Toc83838870"/>
      <w:r w:rsidRPr="00E36104">
        <w:t>Casos de prueba de funcionalidades del usuario seguimiento y administrador.</w:t>
      </w:r>
      <w:bookmarkEnd w:id="171"/>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Pr="00DD18D7">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proofErr w:type="spellStart"/>
            <w:r w:rsidRPr="004D1C56">
              <w:rPr>
                <w:rFonts w:eastAsia="Times New Roman"/>
                <w:sz w:val="22"/>
                <w:szCs w:val="20"/>
              </w:rPr>
              <w:t>click</w:t>
            </w:r>
            <w:proofErr w:type="spellEnd"/>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proofErr w:type="spellStart"/>
            <w:r w:rsidRPr="004D1C56">
              <w:rPr>
                <w:rFonts w:eastAsia="Times New Roman"/>
                <w:sz w:val="22"/>
                <w:szCs w:val="20"/>
              </w:rPr>
              <w:t>click</w:t>
            </w:r>
            <w:proofErr w:type="spellEnd"/>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proofErr w:type="spellStart"/>
            <w:r w:rsidRPr="00D05120">
              <w:rPr>
                <w:rFonts w:eastAsia="Times New Roman"/>
                <w:sz w:val="22"/>
                <w:szCs w:val="20"/>
              </w:rPr>
              <w:t>click</w:t>
            </w:r>
            <w:proofErr w:type="spellEnd"/>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 xml:space="preserve">Pantalla de </w:t>
            </w:r>
            <w:proofErr w:type="spellStart"/>
            <w:r w:rsidRPr="00626E5D">
              <w:rPr>
                <w:rFonts w:eastAsia="Times New Roman"/>
                <w:sz w:val="22"/>
                <w:szCs w:val="20"/>
              </w:rPr>
              <w:t>Dashboard</w:t>
            </w:r>
            <w:proofErr w:type="spellEnd"/>
            <w:r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 xml:space="preserve">Tabla CP de visualizar estadísticas del </w:t>
      </w:r>
      <w:proofErr w:type="spellStart"/>
      <w:r>
        <w:rPr>
          <w:i/>
          <w:sz w:val="28"/>
        </w:rPr>
        <w:t>Dashboard</w:t>
      </w:r>
      <w:proofErr w:type="spellEnd"/>
      <w:r>
        <w:rPr>
          <w:i/>
          <w:sz w:val="28"/>
        </w:rPr>
        <w:t>.</w:t>
      </w:r>
    </w:p>
    <w:p w14:paraId="55C67D3F" w14:textId="6EAF0455" w:rsidR="00DD18D7" w:rsidRDefault="00DD18D7">
      <w:pPr>
        <w:rPr>
          <w:i/>
          <w:sz w:val="28"/>
        </w:rPr>
      </w:pPr>
      <w:r>
        <w:rPr>
          <w:i/>
          <w:sz w:val="28"/>
        </w:rPr>
        <w:br w:type="page"/>
      </w:r>
    </w:p>
    <w:p w14:paraId="746A6D3A" w14:textId="47B4ACA4" w:rsidR="003E3232" w:rsidRPr="003E3232" w:rsidRDefault="00A13A04" w:rsidP="008B39B1">
      <w:pPr>
        <w:pStyle w:val="Ttulo2"/>
        <w:numPr>
          <w:ilvl w:val="1"/>
          <w:numId w:val="28"/>
        </w:numPr>
      </w:pPr>
      <w:bookmarkStart w:id="172" w:name="_Toc83838871"/>
      <w:r>
        <w:lastRenderedPageBreak/>
        <w:t>Conclusiones</w:t>
      </w:r>
      <w:bookmarkEnd w:id="172"/>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8B39B1">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 xml:space="preserve">la documentación de las necesidades actuales de acuerdo a la Especificación de Requerimientos de Software IEEE 830-1998. (Software </w:t>
            </w:r>
            <w:proofErr w:type="spellStart"/>
            <w:r w:rsidRPr="0086700D">
              <w:rPr>
                <w:rFonts w:eastAsia="Times New Roman"/>
                <w:szCs w:val="20"/>
              </w:rPr>
              <w:t>Requirements</w:t>
            </w:r>
            <w:proofErr w:type="spellEnd"/>
            <w:r w:rsidRPr="0086700D">
              <w:rPr>
                <w:rFonts w:eastAsia="Times New Roman"/>
                <w:szCs w:val="20"/>
              </w:rPr>
              <w:t xml:space="preserve"> </w:t>
            </w:r>
            <w:proofErr w:type="spellStart"/>
            <w:r w:rsidRPr="0086700D">
              <w:rPr>
                <w:rFonts w:eastAsia="Times New Roman"/>
                <w:szCs w:val="20"/>
              </w:rPr>
              <w:t>Specification</w:t>
            </w:r>
            <w:proofErr w:type="spellEnd"/>
            <w:r w:rsidRPr="0086700D">
              <w:rPr>
                <w:rFonts w:eastAsia="Times New Roman"/>
                <w:szCs w:val="20"/>
              </w:rPr>
              <w:t>).[18].</w:t>
            </w:r>
          </w:p>
          <w:p w14:paraId="6FE96A18" w14:textId="005FD6A6" w:rsidR="0086700D" w:rsidRDefault="004B6F2F" w:rsidP="008B39B1">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8B39B1">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8B39B1">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8B39B1">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8B39B1">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8B39B1">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8B39B1">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lastRenderedPageBreak/>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8B39B1">
            <w:pPr>
              <w:pStyle w:val="Prrafodelista"/>
              <w:numPr>
                <w:ilvl w:val="0"/>
                <w:numId w:val="24"/>
              </w:numPr>
              <w:spacing w:before="120" w:after="120" w:line="276" w:lineRule="auto"/>
              <w:ind w:right="283"/>
              <w:rPr>
                <w:rFonts w:eastAsia="Times New Roman"/>
                <w:szCs w:val="20"/>
              </w:rPr>
            </w:pPr>
            <w:r w:rsidRPr="00DA7356">
              <w:rPr>
                <w:rFonts w:eastAsia="Times New Roman"/>
                <w:szCs w:val="20"/>
              </w:rPr>
              <w:t xml:space="preserve">Se logró dotar de </w:t>
            </w:r>
            <w:proofErr w:type="spellStart"/>
            <w:r w:rsidRPr="00DA7356">
              <w:rPr>
                <w:rFonts w:eastAsia="Times New Roman"/>
                <w:szCs w:val="20"/>
              </w:rPr>
              <w:t>responsividad</w:t>
            </w:r>
            <w:proofErr w:type="spellEnd"/>
            <w:r w:rsidRPr="00DA7356">
              <w:rPr>
                <w:rFonts w:eastAsia="Times New Roman"/>
                <w:szCs w:val="20"/>
              </w:rPr>
              <w:t xml:space="preserve"> a la interfaz mediante componentes basad</w:t>
            </w:r>
            <w:r w:rsidR="00DA7356">
              <w:rPr>
                <w:rFonts w:eastAsia="Times New Roman"/>
                <w:szCs w:val="20"/>
              </w:rPr>
              <w:t xml:space="preserve">os en reglas de Material </w:t>
            </w:r>
            <w:proofErr w:type="spellStart"/>
            <w:r w:rsidR="00DA7356">
              <w:rPr>
                <w:rFonts w:eastAsia="Times New Roman"/>
                <w:szCs w:val="20"/>
              </w:rPr>
              <w:t>Design</w:t>
            </w:r>
            <w:proofErr w:type="spellEnd"/>
            <w:r w:rsidR="00DA7356">
              <w:rPr>
                <w:rFonts w:eastAsia="Times New Roman"/>
                <w:szCs w:val="20"/>
              </w:rPr>
              <w:t xml:space="preserve"> [17].</w:t>
            </w:r>
          </w:p>
          <w:p w14:paraId="50BAA190" w14:textId="77777777" w:rsidR="00DA7356" w:rsidRDefault="00DA7356" w:rsidP="008B39B1">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w:t>
            </w:r>
            <w:proofErr w:type="spellStart"/>
            <w:r>
              <w:rPr>
                <w:rFonts w:eastAsia="Times New Roman"/>
                <w:szCs w:val="20"/>
              </w:rPr>
              <w:t>end</w:t>
            </w:r>
            <w:proofErr w:type="spellEnd"/>
            <w:r>
              <w:rPr>
                <w:rFonts w:eastAsia="Times New Roman"/>
                <w:szCs w:val="20"/>
              </w:rPr>
              <w:t xml:space="preserve"> y Back-</w:t>
            </w:r>
            <w:proofErr w:type="spellStart"/>
            <w:r>
              <w:rPr>
                <w:rFonts w:eastAsia="Times New Roman"/>
                <w:szCs w:val="20"/>
              </w:rPr>
              <w:t>end</w:t>
            </w:r>
            <w:proofErr w:type="spellEnd"/>
            <w:r>
              <w:rPr>
                <w:rFonts w:eastAsia="Times New Roman"/>
                <w:szCs w:val="20"/>
              </w:rPr>
              <w:t xml:space="preserve"> de la aplicación.</w:t>
            </w:r>
          </w:p>
          <w:p w14:paraId="3D99D3AD" w14:textId="77777777" w:rsidR="00DA7356" w:rsidRDefault="00DA7356" w:rsidP="008B39B1">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8B39B1">
            <w:pPr>
              <w:pStyle w:val="Prrafodelista"/>
              <w:numPr>
                <w:ilvl w:val="0"/>
                <w:numId w:val="24"/>
              </w:numPr>
              <w:spacing w:before="120" w:after="120" w:line="276" w:lineRule="auto"/>
              <w:ind w:right="283"/>
              <w:rPr>
                <w:rFonts w:eastAsia="Times New Roman"/>
                <w:szCs w:val="20"/>
              </w:rPr>
            </w:pPr>
            <w:r>
              <w:rPr>
                <w:rFonts w:eastAsia="Times New Roman"/>
                <w:szCs w:val="20"/>
              </w:rPr>
              <w:t xml:space="preserve">La facilidad de implementar nuevas características reactivas y de diseño responsivo al implementar el Framework </w:t>
            </w:r>
            <w:proofErr w:type="spellStart"/>
            <w:r>
              <w:rPr>
                <w:rFonts w:eastAsia="Times New Roman"/>
                <w:szCs w:val="20"/>
              </w:rPr>
              <w:t>VuetifyJS</w:t>
            </w:r>
            <w:proofErr w:type="spellEnd"/>
            <w:r>
              <w:rPr>
                <w:rFonts w:eastAsia="Times New Roman"/>
                <w:szCs w:val="20"/>
              </w:rPr>
              <w:t xml:space="preserve">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8B39B1">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8B39B1">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8B39B1">
            <w:pPr>
              <w:pStyle w:val="Prrafodelista"/>
              <w:numPr>
                <w:ilvl w:val="0"/>
                <w:numId w:val="24"/>
              </w:numPr>
              <w:spacing w:before="120" w:after="120" w:line="276" w:lineRule="auto"/>
              <w:ind w:right="283"/>
              <w:rPr>
                <w:rFonts w:eastAsia="Times New Roman"/>
                <w:szCs w:val="20"/>
              </w:rPr>
            </w:pPr>
            <w:r>
              <w:rPr>
                <w:rFonts w:eastAsia="Times New Roman"/>
                <w:szCs w:val="20"/>
              </w:rPr>
              <w:t xml:space="preserve">Se utilizaron </w:t>
            </w:r>
            <w:proofErr w:type="spellStart"/>
            <w:r>
              <w:rPr>
                <w:rFonts w:eastAsia="Times New Roman"/>
                <w:szCs w:val="20"/>
              </w:rPr>
              <w:t>frameworks</w:t>
            </w:r>
            <w:proofErr w:type="spellEnd"/>
            <w:r>
              <w:rPr>
                <w:rFonts w:eastAsia="Times New Roman"/>
                <w:szCs w:val="20"/>
              </w:rPr>
              <w:t xml:space="preserve">, librerías y lenguajes en sus versiones actuales lo que permite un ciclo de vida </w:t>
            </w:r>
            <w:proofErr w:type="spellStart"/>
            <w:r>
              <w:rPr>
                <w:rFonts w:eastAsia="Times New Roman"/>
                <w:szCs w:val="20"/>
              </w:rPr>
              <w:t>mas</w:t>
            </w:r>
            <w:proofErr w:type="spellEnd"/>
            <w:r>
              <w:rPr>
                <w:rFonts w:eastAsia="Times New Roman"/>
                <w:szCs w:val="20"/>
              </w:rPr>
              <w:t xml:space="preserve"> amplio al momento de actualizar funcionalidades nuevas de SIRA.</w:t>
            </w:r>
          </w:p>
          <w:p w14:paraId="54F17F12" w14:textId="33E50952" w:rsidR="00567916" w:rsidRPr="00DA7356" w:rsidRDefault="00567916" w:rsidP="008B39B1">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lastRenderedPageBreak/>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8B39B1">
      <w:pPr>
        <w:pStyle w:val="Ttulo2"/>
        <w:numPr>
          <w:ilvl w:val="1"/>
          <w:numId w:val="28"/>
        </w:numPr>
      </w:pPr>
      <w:bookmarkStart w:id="173" w:name="_Toc83838872"/>
      <w:r w:rsidRPr="00E36104">
        <w:t>Trabajos a futuro.</w:t>
      </w:r>
      <w:bookmarkEnd w:id="173"/>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8B39B1">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8B39B1">
      <w:pPr>
        <w:pStyle w:val="Prrafodelista"/>
        <w:numPr>
          <w:ilvl w:val="0"/>
          <w:numId w:val="40"/>
        </w:numPr>
      </w:pPr>
      <w:r w:rsidRPr="00DD18D7">
        <w:t xml:space="preserve">Cambiar el modo de autenticación por </w:t>
      </w:r>
      <w:proofErr w:type="spellStart"/>
      <w:r w:rsidRPr="00DD18D7">
        <w:t>O</w:t>
      </w:r>
      <w:r w:rsidR="00D73C7D" w:rsidRPr="00DD18D7">
        <w:t>penA</w:t>
      </w:r>
      <w:r w:rsidRPr="00DD18D7">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8B39B1">
      <w:pPr>
        <w:pStyle w:val="Prrafodelista"/>
        <w:numPr>
          <w:ilvl w:val="0"/>
          <w:numId w:val="40"/>
        </w:numPr>
      </w:pPr>
      <w:r w:rsidRPr="00DD18D7">
        <w:t xml:space="preserve">Implementar notificaciones </w:t>
      </w:r>
      <w:proofErr w:type="spellStart"/>
      <w:r w:rsidRPr="00DD18D7">
        <w:t>push</w:t>
      </w:r>
      <w:proofErr w:type="spellEnd"/>
      <w:r w:rsidR="00D73C7D" w:rsidRPr="00DD18D7">
        <w:t xml:space="preserve"> utilizando el servicio de notificaciones.</w:t>
      </w:r>
    </w:p>
    <w:p w14:paraId="7669168A" w14:textId="1953B335" w:rsidR="00A97983" w:rsidRPr="00DD18D7" w:rsidRDefault="00D73C7D" w:rsidP="008B39B1">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8B39B1">
      <w:pPr>
        <w:pStyle w:val="Prrafodelista"/>
        <w:numPr>
          <w:ilvl w:val="0"/>
          <w:numId w:val="40"/>
        </w:numPr>
      </w:pPr>
      <w:r w:rsidRPr="00DD18D7">
        <w:t xml:space="preserve">Implementar alguna tecnología de documentación automática de los servicios de SIRA mediante herramientas como </w:t>
      </w:r>
      <w:proofErr w:type="spellStart"/>
      <w:r w:rsidRPr="00E36104">
        <w:t>Swagger</w:t>
      </w:r>
      <w:proofErr w:type="spellEnd"/>
      <w:r w:rsidRPr="00E36104">
        <w:t xml:space="preserve"> o API </w:t>
      </w:r>
      <w:proofErr w:type="spellStart"/>
      <w:r w:rsidRPr="00E36104">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174" w:name="_Toc83838873"/>
      <w:r w:rsidRPr="00E36104">
        <w:t xml:space="preserve">ANEXO A. ESPECIFICACIONES DE </w:t>
      </w:r>
      <w:r w:rsidR="00040B09" w:rsidRPr="00E36104">
        <w:t>CASOS DE USO.</w:t>
      </w:r>
      <w:bookmarkEnd w:id="174"/>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8B39B1">
      <w:pPr>
        <w:pStyle w:val="Prrafodelista"/>
        <w:numPr>
          <w:ilvl w:val="2"/>
          <w:numId w:val="20"/>
        </w:numPr>
        <w:ind w:left="0" w:firstLine="0"/>
        <w:outlineLvl w:val="2"/>
      </w:pPr>
      <w:bookmarkStart w:id="175" w:name="_Toc83838874"/>
      <w:r>
        <w:t>Caso de Uso CU-01</w:t>
      </w:r>
      <w:r w:rsidR="000F2220">
        <w:t>:</w:t>
      </w:r>
      <w:r>
        <w:t xml:space="preserve"> “Crear cuenta de usuario aspirante”.</w:t>
      </w:r>
      <w:bookmarkEnd w:id="175"/>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proofErr w:type="spellStart"/>
            <w:r w:rsidRPr="000F2220">
              <w:rPr>
                <w:b/>
                <w:bCs/>
              </w:rPr>
              <w:t>Pre-condiciones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proofErr w:type="spellStart"/>
            <w:r w:rsidRPr="000F2220">
              <w:rPr>
                <w:b/>
                <w:bCs/>
              </w:rPr>
              <w:t>Post-condiciones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 xml:space="preserve">1. Aspirante ingresa a la pantalla de registro de SIRA y se muestra formulario con campos de: nombre, apellidos, correo, contraseña, no. de </w:t>
            </w:r>
            <w:proofErr w:type="spellStart"/>
            <w:r w:rsidRPr="003F2C08">
              <w:t>whatsapp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 xml:space="preserve">2. Aspirante ingresa su nombre completo, </w:t>
            </w:r>
            <w:proofErr w:type="spellStart"/>
            <w:r w:rsidRPr="003F2C08">
              <w:t>num</w:t>
            </w:r>
            <w:proofErr w:type="spellEnd"/>
            <w:r w:rsidR="0027792D">
              <w:t>. de</w:t>
            </w:r>
            <w:r w:rsidRPr="003F2C08">
              <w:t xml:space="preserve"> </w:t>
            </w:r>
            <w:proofErr w:type="spellStart"/>
            <w:r w:rsidRPr="003F2C08">
              <w:t>whatsapp</w:t>
            </w:r>
            <w:proofErr w:type="spellEnd"/>
            <w:r w:rsidRPr="003F2C08">
              <w:t xml:space="preserve">, </w:t>
            </w:r>
            <w:r w:rsidRPr="003F2C08">
              <w:lastRenderedPageBreak/>
              <w:t xml:space="preserve">correo electrónico, institución de procedencia y </w:t>
            </w:r>
            <w:proofErr w:type="spellStart"/>
            <w:r w:rsidRPr="003F2C08">
              <w:t>password</w:t>
            </w:r>
            <w:proofErr w:type="spellEnd"/>
            <w:r w:rsidRPr="003F2C08">
              <w:t xml:space="preserve">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 xml:space="preserve">3A La aplicación verifica el correo ingresado y ya ha sido dado de alta con anterioridad, la aplicación envía mensaje "El correo ingresado ya tiene una cuenta asociada" y muestra opción para dirigir a página de </w:t>
            </w:r>
            <w:proofErr w:type="spellStart"/>
            <w:r w:rsidRPr="003F2C08">
              <w:t>login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 xml:space="preserve">nombre, apellidos, correo, contraseña, no. </w:t>
            </w:r>
            <w:proofErr w:type="spellStart"/>
            <w:r w:rsidRPr="000F2220">
              <w:rPr>
                <w:b/>
                <w:bCs/>
              </w:rPr>
              <w:t>whatsapp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 xml:space="preserve">Mensaje de registro exitoso, pantalla de </w:t>
            </w:r>
            <w:proofErr w:type="spellStart"/>
            <w:r w:rsidRPr="003F2C08">
              <w:t>logueo</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8B39B1">
      <w:pPr>
        <w:pStyle w:val="Prrafodelista"/>
        <w:numPr>
          <w:ilvl w:val="2"/>
          <w:numId w:val="20"/>
        </w:numPr>
        <w:ind w:left="0" w:firstLine="0"/>
        <w:outlineLvl w:val="2"/>
      </w:pPr>
      <w:bookmarkStart w:id="176" w:name="_Toc83838875"/>
      <w:r>
        <w:t>Caso de Uso CU-0</w:t>
      </w:r>
      <w:r w:rsidR="000F2220">
        <w:t>2</w:t>
      </w:r>
      <w:r>
        <w:t xml:space="preserve"> “</w:t>
      </w:r>
      <w:r w:rsidR="000F2220">
        <w:t>Ingresar al sistema</w:t>
      </w:r>
      <w:r>
        <w:t>”.</w:t>
      </w:r>
      <w:bookmarkEnd w:id="176"/>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proofErr w:type="spellStart"/>
            <w:r w:rsidRPr="00800A18">
              <w:rPr>
                <w:b/>
                <w:bCs/>
              </w:rPr>
              <w:t>Pre-condiciones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proofErr w:type="spellStart"/>
            <w:r w:rsidRPr="00800A18">
              <w:rPr>
                <w:b/>
                <w:bCs/>
              </w:rPr>
              <w:t>Post-condiciones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 xml:space="preserve">1. Aspirante, administrador o seguimiento ingresan a la pantalla de </w:t>
            </w:r>
            <w:proofErr w:type="spellStart"/>
            <w:r w:rsidRPr="003F2C08">
              <w:t>login</w:t>
            </w:r>
            <w:proofErr w:type="spellEnd"/>
            <w:r w:rsidRPr="003F2C08">
              <w:t xml:space="preserve">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8B39B1">
      <w:pPr>
        <w:pStyle w:val="Prrafodelista"/>
        <w:numPr>
          <w:ilvl w:val="2"/>
          <w:numId w:val="20"/>
        </w:numPr>
        <w:ind w:left="0" w:firstLine="0"/>
        <w:outlineLvl w:val="2"/>
      </w:pPr>
      <w:bookmarkStart w:id="177" w:name="_Toc83838876"/>
      <w:r>
        <w:t>Caso de Uso CU-0</w:t>
      </w:r>
      <w:r w:rsidR="000F2220">
        <w:t>3</w:t>
      </w:r>
      <w:r>
        <w:t xml:space="preserve"> “</w:t>
      </w:r>
      <w:r w:rsidR="000F2220">
        <w:t>CRUD de Programas Educativos</w:t>
      </w:r>
      <w:r>
        <w:t>”.</w:t>
      </w:r>
      <w:bookmarkEnd w:id="177"/>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proofErr w:type="spellStart"/>
            <w:r w:rsidRPr="00800A18">
              <w:rPr>
                <w:b/>
                <w:bCs/>
              </w:rPr>
              <w:lastRenderedPageBreak/>
              <w:t>Pre-condiciones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proofErr w:type="spellStart"/>
            <w:r w:rsidRPr="00800A18">
              <w:rPr>
                <w:b/>
                <w:bCs/>
              </w:rPr>
              <w:t>Post-condiciones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8B39B1">
      <w:pPr>
        <w:pStyle w:val="Prrafodelista"/>
        <w:numPr>
          <w:ilvl w:val="2"/>
          <w:numId w:val="20"/>
        </w:numPr>
        <w:ind w:left="0" w:firstLine="0"/>
        <w:outlineLvl w:val="2"/>
      </w:pPr>
      <w:bookmarkStart w:id="178" w:name="_Toc83838877"/>
      <w:r>
        <w:t>Caso de Uso CU-04 “CRUD de Convocatorias”.</w:t>
      </w:r>
      <w:bookmarkEnd w:id="178"/>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proofErr w:type="spellStart"/>
            <w:r w:rsidRPr="00800A18">
              <w:rPr>
                <w:b/>
                <w:bCs/>
              </w:rPr>
              <w:t>Pre-condiciones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proofErr w:type="spellStart"/>
            <w:r w:rsidRPr="00800A18">
              <w:rPr>
                <w:b/>
                <w:bCs/>
              </w:rPr>
              <w:t>Post-condiciones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8B39B1">
      <w:pPr>
        <w:pStyle w:val="Prrafodelista"/>
        <w:numPr>
          <w:ilvl w:val="2"/>
          <w:numId w:val="20"/>
        </w:numPr>
        <w:ind w:left="0" w:firstLine="0"/>
        <w:outlineLvl w:val="2"/>
      </w:pPr>
      <w:bookmarkStart w:id="179" w:name="_Toc83838878"/>
      <w:r>
        <w:t>Caso de Uso CU-05 “Consultar convocatorias disponibles”.</w:t>
      </w:r>
      <w:bookmarkEnd w:id="179"/>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proofErr w:type="spellStart"/>
            <w:r w:rsidRPr="00800A18">
              <w:rPr>
                <w:b/>
                <w:bCs/>
              </w:rPr>
              <w:t>Pre-condiciones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proofErr w:type="spellStart"/>
            <w:r w:rsidRPr="00800A18">
              <w:rPr>
                <w:b/>
                <w:bCs/>
              </w:rPr>
              <w:t>Post-condiciones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8B39B1">
      <w:pPr>
        <w:pStyle w:val="Prrafodelista"/>
        <w:numPr>
          <w:ilvl w:val="2"/>
          <w:numId w:val="20"/>
        </w:numPr>
        <w:ind w:left="0" w:firstLine="0"/>
        <w:outlineLvl w:val="2"/>
      </w:pPr>
      <w:bookmarkStart w:id="180" w:name="_Toc83838879"/>
      <w:r>
        <w:lastRenderedPageBreak/>
        <w:t>Caso de Uso CU-06 “Registrar Participación en Convocatoria”.</w:t>
      </w:r>
      <w:bookmarkEnd w:id="180"/>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proofErr w:type="spellStart"/>
            <w:r w:rsidRPr="00800A18">
              <w:rPr>
                <w:b/>
                <w:bCs/>
              </w:rPr>
              <w:t>Pre-condiciones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proofErr w:type="spellStart"/>
            <w:r w:rsidRPr="00800A18">
              <w:rPr>
                <w:b/>
                <w:bCs/>
              </w:rPr>
              <w:t>Post-condiciones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8B39B1">
      <w:pPr>
        <w:pStyle w:val="Prrafodelista"/>
        <w:numPr>
          <w:ilvl w:val="2"/>
          <w:numId w:val="20"/>
        </w:numPr>
        <w:ind w:left="0" w:firstLine="0"/>
        <w:outlineLvl w:val="2"/>
      </w:pPr>
      <w:r>
        <w:br w:type="page"/>
      </w:r>
      <w:bookmarkStart w:id="181" w:name="_Toc83838880"/>
      <w:r>
        <w:lastRenderedPageBreak/>
        <w:t xml:space="preserve">Caso de Uso CU-07 </w:t>
      </w:r>
      <w:r w:rsidRPr="00800A18">
        <w:t>“Subir documentación en convocatoria”.</w:t>
      </w:r>
      <w:bookmarkEnd w:id="181"/>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proofErr w:type="spellStart"/>
            <w:r w:rsidRPr="00800A18">
              <w:rPr>
                <w:b/>
                <w:bCs/>
              </w:rPr>
              <w:t>Pre-condiciones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proofErr w:type="spellStart"/>
            <w:r w:rsidRPr="00800A18">
              <w:rPr>
                <w:b/>
                <w:bCs/>
              </w:rPr>
              <w:t>Post-condiciones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8B39B1">
      <w:pPr>
        <w:pStyle w:val="Ttulo3"/>
        <w:numPr>
          <w:ilvl w:val="2"/>
          <w:numId w:val="20"/>
        </w:numPr>
        <w:ind w:left="0" w:firstLine="0"/>
      </w:pPr>
      <w:bookmarkStart w:id="182" w:name="_Toc83838881"/>
      <w:r>
        <w:t xml:space="preserve">Caso de Uso CU-08 </w:t>
      </w:r>
      <w:r w:rsidRPr="00800A18">
        <w:t>“</w:t>
      </w:r>
      <w:r>
        <w:t>Verificar documentación del aspirante”</w:t>
      </w:r>
      <w:bookmarkEnd w:id="182"/>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proofErr w:type="spellStart"/>
            <w:r w:rsidRPr="00DC70DB">
              <w:rPr>
                <w:b/>
                <w:bCs/>
              </w:rPr>
              <w:t>Pre-condiciones</w:t>
            </w:r>
            <w:proofErr w:type="spellEnd"/>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proofErr w:type="spellStart"/>
            <w:r w:rsidRPr="00DC70DB">
              <w:rPr>
                <w:b/>
                <w:bCs/>
              </w:rPr>
              <w:t>Post-condiciones</w:t>
            </w:r>
            <w:proofErr w:type="spellEnd"/>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 xml:space="preserve">SI. El usuario seguimiento da </w:t>
            </w:r>
            <w:proofErr w:type="spellStart"/>
            <w:r w:rsidRPr="00DC70DB">
              <w:t>click</w:t>
            </w:r>
            <w:proofErr w:type="spellEnd"/>
            <w:r w:rsidRPr="00DC70DB">
              <w:t xml:space="preserve"> en el </w:t>
            </w:r>
            <w:proofErr w:type="spellStart"/>
            <w:r w:rsidRPr="00DC70DB">
              <w:t>boton</w:t>
            </w:r>
            <w:proofErr w:type="spellEnd"/>
            <w:r w:rsidRPr="00DC70DB">
              <w:t xml:space="preserve">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8B39B1">
      <w:pPr>
        <w:pStyle w:val="Ttulo3"/>
        <w:numPr>
          <w:ilvl w:val="2"/>
          <w:numId w:val="20"/>
        </w:numPr>
        <w:ind w:left="0" w:firstLine="0"/>
      </w:pPr>
      <w:bookmarkStart w:id="183" w:name="_Toc83838882"/>
      <w:r>
        <w:t>Caso de Uso CU-09 “Consultar estado de convocatorias del aspirante”.</w:t>
      </w:r>
      <w:bookmarkEnd w:id="183"/>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proofErr w:type="spellStart"/>
            <w:r w:rsidRPr="00A6321C">
              <w:rPr>
                <w:b/>
                <w:bCs/>
              </w:rPr>
              <w:lastRenderedPageBreak/>
              <w:t>Pre-condiciones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proofErr w:type="spellStart"/>
            <w:r w:rsidRPr="00A6321C">
              <w:rPr>
                <w:b/>
                <w:bCs/>
              </w:rPr>
              <w:t>Post-condiciones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 xml:space="preserve">2. El usuario seguimiento puede visualizar el estatus de cada </w:t>
            </w:r>
            <w:proofErr w:type="spellStart"/>
            <w:r w:rsidRPr="00A6321C">
              <w:t>participacion</w:t>
            </w:r>
            <w:proofErr w:type="spellEnd"/>
            <w:r w:rsidRPr="00A6321C">
              <w:t xml:space="preserve">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8B39B1">
      <w:pPr>
        <w:pStyle w:val="Ttulo3"/>
        <w:numPr>
          <w:ilvl w:val="2"/>
          <w:numId w:val="20"/>
        </w:numPr>
        <w:ind w:left="0" w:firstLine="0"/>
      </w:pPr>
      <w:bookmarkStart w:id="184" w:name="_Toc83838883"/>
      <w:r>
        <w:t>Caso de Uso CU-10 “Consultar estatus general de convocatorias ”.</w:t>
      </w:r>
      <w:bookmarkEnd w:id="184"/>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proofErr w:type="spellStart"/>
            <w:r w:rsidRPr="002907CF">
              <w:rPr>
                <w:rFonts w:eastAsia="Times New Roman"/>
                <w:b/>
                <w:bCs/>
              </w:rPr>
              <w:t>Pre-condiciones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proofErr w:type="spellStart"/>
            <w:r w:rsidRPr="002907CF">
              <w:rPr>
                <w:rFonts w:eastAsia="Times New Roman"/>
                <w:b/>
                <w:bCs/>
              </w:rPr>
              <w:t>Post-condiciones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 xml:space="preserve">1. Usuario seguimiento o </w:t>
            </w:r>
            <w:proofErr w:type="spellStart"/>
            <w:r w:rsidRPr="002907CF">
              <w:rPr>
                <w:rFonts w:eastAsia="Times New Roman"/>
              </w:rPr>
              <w:t>admistrador</w:t>
            </w:r>
            <w:proofErr w:type="spellEnd"/>
            <w:r w:rsidRPr="002907CF">
              <w:rPr>
                <w:rFonts w:eastAsia="Times New Roman"/>
              </w:rPr>
              <w:t xml:space="preserve"> ingresa al sistema con usuario y contraseña validos o bien hace clic en la opción "</w:t>
            </w:r>
            <w:proofErr w:type="spellStart"/>
            <w:r w:rsidRPr="002907CF">
              <w:rPr>
                <w:rFonts w:eastAsia="Times New Roman"/>
              </w:rPr>
              <w:t>Dashboard</w:t>
            </w:r>
            <w:proofErr w:type="spellEnd"/>
            <w:r w:rsidRPr="002907CF">
              <w:rPr>
                <w:rFonts w:eastAsia="Times New Roman"/>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 xml:space="preserve">La aplicación despliega la pantalla con el tablero o </w:t>
            </w:r>
            <w:proofErr w:type="spellStart"/>
            <w:r w:rsidRPr="002907CF">
              <w:rPr>
                <w:rFonts w:eastAsia="Times New Roman"/>
              </w:rPr>
              <w:t>Dashboard</w:t>
            </w:r>
            <w:proofErr w:type="spellEnd"/>
            <w:r w:rsidRPr="002907CF">
              <w:rPr>
                <w:rFonts w:eastAsia="Times New Roman"/>
              </w:rPr>
              <w:t xml:space="preserve"> con las </w:t>
            </w:r>
            <w:proofErr w:type="spellStart"/>
            <w:r w:rsidRPr="002907CF">
              <w:rPr>
                <w:rFonts w:eastAsia="Times New Roman"/>
              </w:rPr>
              <w:t>estadisticas</w:t>
            </w:r>
            <w:proofErr w:type="spellEnd"/>
            <w:r w:rsidRPr="002907CF">
              <w:rPr>
                <w:rFonts w:eastAsia="Times New Roman"/>
              </w:rPr>
              <w:t xml:space="preserve">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 xml:space="preserve">La </w:t>
            </w:r>
            <w:proofErr w:type="spellStart"/>
            <w:r w:rsidRPr="002907CF">
              <w:rPr>
                <w:rFonts w:eastAsia="Times New Roman"/>
              </w:rPr>
              <w:t>aplicacion</w:t>
            </w:r>
            <w:proofErr w:type="spellEnd"/>
            <w:r w:rsidRPr="002907CF">
              <w:rPr>
                <w:rFonts w:eastAsia="Times New Roman"/>
              </w:rPr>
              <w:t xml:space="preserve"> despliega </w:t>
            </w:r>
            <w:proofErr w:type="spellStart"/>
            <w:r w:rsidRPr="002907CF">
              <w:rPr>
                <w:rFonts w:eastAsia="Times New Roman"/>
              </w:rPr>
              <w:t>estadisticas</w:t>
            </w:r>
            <w:proofErr w:type="spellEnd"/>
            <w:r w:rsidRPr="002907CF">
              <w:rPr>
                <w:rFonts w:eastAsia="Times New Roman"/>
              </w:rPr>
              <w:t xml:space="preserve">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 xml:space="preserve">3. Se descarga archivo en formato </w:t>
            </w:r>
            <w:proofErr w:type="spellStart"/>
            <w:r w:rsidRPr="002907CF">
              <w:t>excel</w:t>
            </w:r>
            <w:proofErr w:type="spellEnd"/>
            <w:r w:rsidRPr="002907CF">
              <w:t xml:space="preserve">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 xml:space="preserve">Exportar </w:t>
      </w:r>
      <w:proofErr w:type="spellStart"/>
      <w:r w:rsidRPr="00722CFE">
        <w:t>Informacióna</w:t>
      </w:r>
      <w:proofErr w:type="spellEnd"/>
      <w:r w:rsidRPr="00722CFE">
        <w:t xml:space="preserve"> </w:t>
      </w:r>
      <w:proofErr w:type="spellStart"/>
      <w:r w:rsidRPr="00722CFE">
        <w:t>excel</w:t>
      </w:r>
      <w:proofErr w:type="spellEnd"/>
      <w:r w:rsidRPr="00722CFE">
        <w:t xml:space="preserve"> del estatus de convocatorias”.</w:t>
      </w:r>
    </w:p>
    <w:p w14:paraId="346B6F71" w14:textId="11208E91" w:rsidR="00722CFE" w:rsidRDefault="00722CFE" w:rsidP="008B39B1">
      <w:pPr>
        <w:pStyle w:val="Ttulo3"/>
        <w:numPr>
          <w:ilvl w:val="2"/>
          <w:numId w:val="20"/>
        </w:numPr>
        <w:ind w:left="0" w:firstLine="0"/>
      </w:pPr>
      <w:bookmarkStart w:id="185" w:name="_Toc83838885"/>
      <w:r>
        <w:t>Caso de Uso CU-13 “</w:t>
      </w:r>
      <w:r w:rsidRPr="00722CFE">
        <w:t>Consumir datos generales de aspirantes”.</w:t>
      </w:r>
      <w:bookmarkEnd w:id="185"/>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proofErr w:type="spellStart"/>
            <w:r w:rsidRPr="00722CFE">
              <w:rPr>
                <w:b/>
                <w:bCs/>
              </w:rPr>
              <w:t>Pre-condiciones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proofErr w:type="spellStart"/>
            <w:r w:rsidRPr="00722CFE">
              <w:rPr>
                <w:b/>
                <w:bCs/>
              </w:rPr>
              <w:t>Post-condiciones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 xml:space="preserve">En el encabezado de la </w:t>
            </w:r>
            <w:proofErr w:type="spellStart"/>
            <w:r w:rsidRPr="00722CFE">
              <w:t>peticion</w:t>
            </w:r>
            <w:proofErr w:type="spellEnd"/>
            <w:r w:rsidRPr="00722CFE">
              <w:t xml:space="preserve"> deberá utilizar </w:t>
            </w:r>
            <w:proofErr w:type="spellStart"/>
            <w:r w:rsidRPr="00722CFE">
              <w:t>authenticacion</w:t>
            </w:r>
            <w:proofErr w:type="spellEnd"/>
            <w:r w:rsidRPr="00722CFE">
              <w:t xml:space="preserve">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8B39B1">
      <w:pPr>
        <w:pStyle w:val="Ttulo3"/>
        <w:numPr>
          <w:ilvl w:val="2"/>
          <w:numId w:val="20"/>
        </w:numPr>
        <w:ind w:left="0" w:firstLine="0"/>
      </w:pPr>
      <w:bookmarkStart w:id="186" w:name="_Toc83838886"/>
      <w:r w:rsidRPr="00722CFE">
        <w:t xml:space="preserve">Caso de Uso CU-14 </w:t>
      </w:r>
      <w:r>
        <w:t>“</w:t>
      </w:r>
      <w:r w:rsidRPr="00722CFE">
        <w:t>CRUD Requisitos</w:t>
      </w:r>
      <w:r>
        <w:t>”</w:t>
      </w:r>
      <w:bookmarkEnd w:id="186"/>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proofErr w:type="spellStart"/>
            <w:r w:rsidRPr="00722CFE">
              <w:rPr>
                <w:b/>
                <w:bCs/>
              </w:rPr>
              <w:t>Pre-condiciones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proofErr w:type="spellStart"/>
            <w:r w:rsidRPr="00722CFE">
              <w:rPr>
                <w:b/>
                <w:bCs/>
              </w:rPr>
              <w:t>Post-condiciones</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 xml:space="preserve">3A El requisito que se desea eliminar tiene asociada Convocatorias, por lo que no es posible eliminarse y el sistema informa al usuario para que primero elimine su </w:t>
            </w:r>
            <w:proofErr w:type="spellStart"/>
            <w:r w:rsidRPr="00722CFE">
              <w:t>asociacion</w:t>
            </w:r>
            <w:proofErr w:type="spellEnd"/>
            <w:r w:rsidRPr="00722CFE">
              <w:t xml:space="preserve">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8B39B1">
      <w:pPr>
        <w:pStyle w:val="Ttulo3"/>
        <w:numPr>
          <w:ilvl w:val="2"/>
          <w:numId w:val="20"/>
        </w:numPr>
        <w:ind w:left="0" w:firstLine="0"/>
      </w:pPr>
      <w:bookmarkStart w:id="187" w:name="_Toc83838887"/>
      <w:r w:rsidRPr="00722CFE">
        <w:lastRenderedPageBreak/>
        <w:t>Caso de Uso CU-15 “Asignar requisitos a convocatorias”</w:t>
      </w:r>
      <w:bookmarkEnd w:id="187"/>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proofErr w:type="spellStart"/>
            <w:r w:rsidRPr="00722CFE">
              <w:rPr>
                <w:b/>
                <w:bCs/>
              </w:rPr>
              <w:t>Pre-condiciones</w:t>
            </w:r>
            <w:proofErr w:type="spellEnd"/>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proofErr w:type="spellStart"/>
            <w:r w:rsidRPr="00722CFE">
              <w:rPr>
                <w:b/>
                <w:bCs/>
              </w:rPr>
              <w:t>Post-condiciones</w:t>
            </w:r>
            <w:proofErr w:type="spellEnd"/>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 xml:space="preserve">4. El administrador hace clic en el </w:t>
            </w:r>
            <w:proofErr w:type="spellStart"/>
            <w:r w:rsidRPr="00722CFE">
              <w:t>boton</w:t>
            </w:r>
            <w:proofErr w:type="spellEnd"/>
            <w:r w:rsidRPr="00722CFE">
              <w:t xml:space="preserve">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 xml:space="preserve">el </w:t>
            </w:r>
            <w:proofErr w:type="spellStart"/>
            <w:r w:rsidRPr="00722CFE">
              <w:rPr>
                <w:b/>
                <w:bCs/>
                <w:color w:val="000000"/>
              </w:rPr>
              <w:t>requisito,cantidad</w:t>
            </w:r>
            <w:proofErr w:type="spellEnd"/>
            <w:r w:rsidRPr="00722CFE">
              <w:rPr>
                <w:b/>
                <w:bCs/>
                <w:color w:val="000000"/>
              </w:rPr>
              <w:t>,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188" w:name="_heading=h.17dp8vu" w:colFirst="0" w:colLast="0"/>
      <w:bookmarkStart w:id="189" w:name="_Toc83838888"/>
      <w:bookmarkEnd w:id="188"/>
      <w:r>
        <w:lastRenderedPageBreak/>
        <w:t>REFERENCIAS</w:t>
      </w:r>
      <w:bookmarkEnd w:id="189"/>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4">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Kemp.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“Hootsuite Inc.”. Recuperado el 22 de marzo de 2021. Disponible en la URL: </w:t>
      </w:r>
      <w:hyperlink r:id="rId75">
        <w:r>
          <w:rPr>
            <w:i/>
            <w:color w:val="5F5F5F"/>
            <w:u w:val="single"/>
          </w:rPr>
          <w:t>https://datareportal.com/reports/digital-2021-mexico?rq=mexico</w:t>
        </w:r>
      </w:hyperlink>
      <w:r>
        <w:rPr>
          <w:i/>
          <w:color w:val="000000"/>
        </w:rPr>
        <w:t xml:space="preserve"> y en </w:t>
      </w:r>
      <w:hyperlink r:id="rId76">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7">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8">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9">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sidRPr="00DE438E">
        <w:rPr>
          <w:i/>
          <w:color w:val="000000"/>
          <w:lang w:val="en-US"/>
        </w:rPr>
        <w:t xml:space="preserve">(O'Connor, R. V., </w:t>
      </w:r>
      <w:proofErr w:type="spellStart"/>
      <w:r w:rsidRPr="00DE438E">
        <w:rPr>
          <w:i/>
          <w:color w:val="000000"/>
          <w:lang w:val="en-US"/>
        </w:rPr>
        <w:t>Elger</w:t>
      </w:r>
      <w:proofErr w:type="spellEnd"/>
      <w:r w:rsidRPr="00DE438E">
        <w:rPr>
          <w:i/>
          <w:color w:val="000000"/>
          <w:lang w:val="en-US"/>
        </w:rPr>
        <w:t xml:space="preserve">, P., Clarke, P. 2017), Continuous Software Engineering – A Microservices Architecture Perspective, Journal of Software: Evolution and </w:t>
      </w:r>
      <w:r w:rsidRPr="00DE438E">
        <w:rPr>
          <w:i/>
          <w:color w:val="000000"/>
          <w:lang w:val="en-US"/>
        </w:rPr>
        <w:lastRenderedPageBreak/>
        <w:t xml:space="preserve">Process, Vol.29, No. 11, 2017. </w:t>
      </w:r>
      <w:r>
        <w:rPr>
          <w:i/>
          <w:color w:val="000000"/>
        </w:rPr>
        <w:t>Disponible en la URL:</w:t>
      </w:r>
      <w:r>
        <w:rPr>
          <w:rFonts w:ascii="Calibri" w:eastAsia="Calibri" w:hAnsi="Calibri" w:cs="Calibri"/>
          <w:color w:val="000000"/>
          <w:sz w:val="20"/>
          <w:szCs w:val="20"/>
        </w:rPr>
        <w:t xml:space="preserve"> </w:t>
      </w:r>
      <w:hyperlink r:id="rId80">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sidRPr="00DE438E">
        <w:rPr>
          <w:i/>
          <w:color w:val="000000"/>
          <w:lang w:val="en-US"/>
        </w:rPr>
        <w:t xml:space="preserve">(ZEUS, 2018), Nico Herzberg, Christoph </w:t>
      </w:r>
      <w:proofErr w:type="spellStart"/>
      <w:r w:rsidRPr="00DE438E">
        <w:rPr>
          <w:i/>
          <w:color w:val="000000"/>
          <w:lang w:val="en-US"/>
        </w:rPr>
        <w:t>Hochreiner</w:t>
      </w:r>
      <w:proofErr w:type="spellEnd"/>
      <w:r w:rsidRPr="00DE438E">
        <w:rPr>
          <w:i/>
          <w:color w:val="000000"/>
          <w:lang w:val="en-US"/>
        </w:rPr>
        <w:t xml:space="preserve">, Oliver Kopp, </w:t>
      </w:r>
      <w:proofErr w:type="spellStart"/>
      <w:r w:rsidRPr="00DE438E">
        <w:rPr>
          <w:i/>
          <w:color w:val="000000"/>
          <w:lang w:val="en-US"/>
        </w:rPr>
        <w:t>Jörg</w:t>
      </w:r>
      <w:proofErr w:type="spellEnd"/>
      <w:r w:rsidRPr="00DE438E">
        <w:rPr>
          <w:i/>
          <w:color w:val="000000"/>
          <w:lang w:val="en-US"/>
        </w:rPr>
        <w:t xml:space="preserve"> Lenhard. 10th ZEUS Workshop, ZEUS 2018, Dresden, Germany, 8–9 February 2018 Proceedings. Challenges of Microservices Architecture: A Survey on the State of the Practice. Analyzing the Relevance of SOA Patterns for Microservice-Based Systems.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81"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sidRPr="00DE438E">
        <w:rPr>
          <w:i/>
          <w:color w:val="000000"/>
          <w:lang w:val="en-US"/>
        </w:rPr>
        <w:t xml:space="preserve">(Valentina </w:t>
      </w:r>
      <w:proofErr w:type="spellStart"/>
      <w:r w:rsidRPr="00DE438E">
        <w:rPr>
          <w:i/>
          <w:color w:val="000000"/>
          <w:lang w:val="en-US"/>
        </w:rPr>
        <w:t>Lenarduzzi</w:t>
      </w:r>
      <w:proofErr w:type="spellEnd"/>
      <w:r w:rsidRPr="00DE438E">
        <w:rPr>
          <w:i/>
          <w:color w:val="000000"/>
          <w:lang w:val="en-US"/>
        </w:rPr>
        <w:t xml:space="preserve"> and </w:t>
      </w:r>
      <w:proofErr w:type="spellStart"/>
      <w:r w:rsidRPr="00DE438E">
        <w:rPr>
          <w:i/>
          <w:color w:val="000000"/>
          <w:lang w:val="en-US"/>
        </w:rPr>
        <w:t>Outi</w:t>
      </w:r>
      <w:proofErr w:type="spellEnd"/>
      <w:r w:rsidRPr="00DE438E">
        <w:rPr>
          <w:i/>
          <w:color w:val="000000"/>
          <w:lang w:val="en-US"/>
        </w:rPr>
        <w:t xml:space="preserve"> </w:t>
      </w:r>
      <w:proofErr w:type="spellStart"/>
      <w:r w:rsidRPr="00DE438E">
        <w:rPr>
          <w:i/>
          <w:color w:val="000000"/>
          <w:lang w:val="en-US"/>
        </w:rPr>
        <w:t>Sievi</w:t>
      </w:r>
      <w:proofErr w:type="spellEnd"/>
      <w:r w:rsidRPr="00DE438E">
        <w:rPr>
          <w:i/>
          <w:color w:val="000000"/>
          <w:lang w:val="en-US"/>
        </w:rPr>
        <w:t xml:space="preserve">-Korte. 2018). Software Components Selection in Microservices-based Systems. In Proceedings of ACM Conference (XP’18). ACM, New York, NY, USA, 3 pages. </w:t>
      </w:r>
      <w:r>
        <w:rPr>
          <w:i/>
          <w:color w:val="000000"/>
        </w:rPr>
        <w:t xml:space="preserve">Disponible en la URL:  </w:t>
      </w:r>
      <w:hyperlink r:id="rId82">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sidRPr="00DE438E">
        <w:rPr>
          <w:i/>
          <w:color w:val="000000"/>
          <w:lang w:val="en-US"/>
        </w:rPr>
        <w:t xml:space="preserve">(Internet Engineering Task Force -  IETF, 2015). Request For Comments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3"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sidRPr="00DE438E">
        <w:rPr>
          <w:i/>
          <w:color w:val="000000"/>
          <w:lang w:val="en-US"/>
        </w:rPr>
        <w:t xml:space="preserve">(Roy Thomas Fielding, 2000). </w:t>
      </w:r>
      <w:r w:rsidR="00752915" w:rsidRPr="00DE438E">
        <w:rPr>
          <w:i/>
          <w:color w:val="000000"/>
          <w:lang w:val="en-US"/>
        </w:rPr>
        <w:t>Architectural Styles and the Design of Network-based Software Architectures</w:t>
      </w:r>
      <w:r w:rsidRPr="00DE438E">
        <w:rPr>
          <w:i/>
          <w:color w:val="000000"/>
          <w:lang w:val="en-US"/>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4"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5"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sidRPr="00DE438E">
        <w:rPr>
          <w:i/>
          <w:color w:val="000000"/>
          <w:lang w:val="en-US"/>
        </w:rPr>
        <w:t xml:space="preserve">(Internet Engineering Task Force -  IETF, 2005). Request For Comments (RFC) 4051. Standards Track. Additional XML Security Uniform Resource Identifiers (URIs). Chapter 2 </w:t>
      </w:r>
      <w:proofErr w:type="spellStart"/>
      <w:r w:rsidRPr="00DE438E">
        <w:rPr>
          <w:i/>
          <w:color w:val="000000"/>
          <w:lang w:val="en-US"/>
        </w:rPr>
        <w:t>Algoritms</w:t>
      </w:r>
      <w:proofErr w:type="spellEnd"/>
      <w:r w:rsidRPr="00DE438E">
        <w:rPr>
          <w:i/>
          <w:color w:val="000000"/>
          <w:lang w:val="en-US"/>
        </w:rPr>
        <w:t xml:space="preserve">. 2.1.3 SHA-384. </w:t>
      </w:r>
      <w:r>
        <w:rPr>
          <w:i/>
          <w:color w:val="000000"/>
        </w:rPr>
        <w:t xml:space="preserve">Disponible en la URL: </w:t>
      </w:r>
      <w:hyperlink r:id="rId86"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CF194D" w:rsidP="0062306E">
      <w:pPr>
        <w:pBdr>
          <w:top w:val="nil"/>
          <w:left w:val="nil"/>
          <w:bottom w:val="nil"/>
          <w:right w:val="nil"/>
          <w:between w:val="nil"/>
        </w:pBdr>
        <w:spacing w:after="0"/>
        <w:ind w:left="360"/>
        <w:rPr>
          <w:i/>
          <w:color w:val="000000"/>
        </w:rPr>
      </w:pPr>
      <w:hyperlink r:id="rId87"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8"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9"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Documentación</w:t>
      </w:r>
      <w:r w:rsidR="003415F3">
        <w:rPr>
          <w:i/>
          <w:color w:val="000000"/>
        </w:rPr>
        <w:t xml:space="preserve"> Oficial</w:t>
      </w:r>
      <w:r>
        <w:rPr>
          <w:i/>
          <w:color w:val="000000"/>
        </w:rPr>
        <w:t xml:space="preserve">, 2021). Sitio oficial del Framework </w:t>
      </w:r>
      <w:proofErr w:type="spellStart"/>
      <w:r>
        <w:rPr>
          <w:i/>
          <w:color w:val="000000"/>
        </w:rPr>
        <w:t>VueJs</w:t>
      </w:r>
      <w:proofErr w:type="spellEnd"/>
      <w:r>
        <w:rPr>
          <w:i/>
          <w:color w:val="000000"/>
        </w:rPr>
        <w:t xml:space="preserve"> y documentación. Disponible en la URL: </w:t>
      </w:r>
      <w:hyperlink r:id="rId90"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91"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62A0D3F0" w:rsidR="00C44DE4" w:rsidRPr="00C44DE4" w:rsidRDefault="00C44DE4" w:rsidP="00C44DE4">
      <w:pPr>
        <w:pStyle w:val="Prrafodelista"/>
        <w:numPr>
          <w:ilvl w:val="0"/>
          <w:numId w:val="2"/>
        </w:numPr>
        <w:pBdr>
          <w:top w:val="nil"/>
          <w:left w:val="nil"/>
          <w:bottom w:val="nil"/>
          <w:right w:val="nil"/>
          <w:between w:val="nil"/>
        </w:pBdr>
        <w:spacing w:after="0"/>
        <w:rPr>
          <w:i/>
          <w:color w:val="000000"/>
        </w:rPr>
      </w:pPr>
      <w:r w:rsidRPr="00DE438E">
        <w:rPr>
          <w:i/>
          <w:lang w:val="en-US"/>
        </w:rPr>
        <w:t xml:space="preserve">(IEEE Computer Society, 1998), IEEE Recommended Practice for Software Requirements Specifications. </w:t>
      </w:r>
      <w:r w:rsidRPr="00C44DE4">
        <w:rPr>
          <w:i/>
        </w:rPr>
        <w:t xml:space="preserve">Disponible en la URL : </w:t>
      </w:r>
      <w:hyperlink r:id="rId92" w:history="1">
        <w:r w:rsidRPr="00C44DE4">
          <w:rPr>
            <w:rStyle w:val="Hipervnculo"/>
            <w:i/>
          </w:rPr>
          <w:t>http://www.cse.msu.edu/~cse870/IEEEXplore-SRS-template.pdf</w:t>
        </w:r>
      </w:hyperlink>
      <w:r w:rsidRPr="00C44DE4">
        <w:rPr>
          <w:i/>
        </w:rPr>
        <w:t xml:space="preserve"> accedido: Abril 2021.</w:t>
      </w:r>
    </w:p>
    <w:sectPr w:rsidR="00C44DE4" w:rsidRPr="00C44DE4" w:rsidSect="00193F93">
      <w:pgSz w:w="12240" w:h="15840"/>
      <w:pgMar w:top="1418" w:right="1418" w:bottom="1418" w:left="1701" w:header="709" w:footer="77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Juan Manuel Gutiérrez Méndez" w:date="2021-10-14T12:04:00Z" w:initials="JMGM">
    <w:p w14:paraId="51A039C9" w14:textId="5DAAB300" w:rsidR="00DE438E" w:rsidRDefault="00DE438E">
      <w:pPr>
        <w:pStyle w:val="Textocomentario"/>
      </w:pPr>
      <w:r>
        <w:rPr>
          <w:rStyle w:val="Refdecomentario"/>
        </w:rPr>
        <w:annotationRef/>
      </w:r>
      <w:r>
        <w:t>Para la defensa será importante aclarar los aspectos de mantenibilidad de la propuesta</w:t>
      </w:r>
    </w:p>
  </w:comment>
  <w:comment w:id="7" w:author="Juan Manuel Gutiérrez Méndez" w:date="2021-10-14T12:05:00Z" w:initials="JMGM">
    <w:p w14:paraId="78A1E9AD" w14:textId="22E240E6" w:rsidR="00DE438E" w:rsidRDefault="00DE438E">
      <w:pPr>
        <w:pStyle w:val="Textocomentario"/>
      </w:pPr>
      <w:r>
        <w:rPr>
          <w:rStyle w:val="Refdecomentario"/>
        </w:rPr>
        <w:annotationRef/>
      </w:r>
      <w:proofErr w:type="spellStart"/>
      <w:r>
        <w:rPr>
          <w:rStyle w:val="Refdecomentario"/>
        </w:rPr>
        <w:t>Idem</w:t>
      </w:r>
      <w:proofErr w:type="spellEnd"/>
    </w:p>
  </w:comment>
  <w:comment w:id="10" w:author="Juan Manuel Gutiérrez Méndez" w:date="2021-10-14T12:09:00Z" w:initials="JMGM">
    <w:p w14:paraId="5CE08FBE" w14:textId="652651A6" w:rsidR="00DE438E" w:rsidRDefault="00DE438E">
      <w:pPr>
        <w:pStyle w:val="Textocomentario"/>
      </w:pPr>
      <w:r>
        <w:rPr>
          <w:rStyle w:val="Refdecomentario"/>
        </w:rPr>
        <w:annotationRef/>
      </w:r>
      <w:r>
        <w:t>La numeración debería ser 1.2.1</w:t>
      </w:r>
    </w:p>
  </w:comment>
  <w:comment w:id="19" w:author="Juan Manuel Gutiérrez Méndez" w:date="2021-10-14T17:12:00Z" w:initials="JMGM">
    <w:p w14:paraId="4D4019BA" w14:textId="77777777" w:rsidR="0043544E" w:rsidRDefault="0043544E">
      <w:pPr>
        <w:pStyle w:val="Textocomentario"/>
      </w:pPr>
      <w:r>
        <w:rPr>
          <w:rStyle w:val="Refdecomentario"/>
        </w:rPr>
        <w:annotationRef/>
      </w:r>
      <w:r>
        <w:t>Tener cuidado con estas afirmaciones dado que pueden prestarse a comprobación.</w:t>
      </w:r>
    </w:p>
    <w:p w14:paraId="5342E933" w14:textId="35C6019C" w:rsidR="0043544E" w:rsidRDefault="0043544E">
      <w:pPr>
        <w:pStyle w:val="Textocomentario"/>
      </w:pPr>
      <w:r>
        <w:t>Tal vez ser concreto y decir incorporando componentes ricos visuales e interactivos por ejemplo</w:t>
      </w:r>
    </w:p>
  </w:comment>
  <w:comment w:id="22" w:author="Juan Manuel Gutiérrez Méndez" w:date="2021-10-14T17:14:00Z" w:initials="JMGM">
    <w:p w14:paraId="08388DC6" w14:textId="35736064" w:rsidR="0043544E" w:rsidRDefault="0043544E">
      <w:pPr>
        <w:pStyle w:val="Textocomentario"/>
      </w:pPr>
      <w:r>
        <w:rPr>
          <w:rStyle w:val="Refdecomentario"/>
        </w:rPr>
        <w:annotationRef/>
      </w:r>
      <w:r>
        <w:t xml:space="preserve">Esto puede atender al comentario final de solución propuesta indicando las características del framework </w:t>
      </w:r>
      <w:proofErr w:type="spellStart"/>
      <w:r>
        <w:t>Vuetify</w:t>
      </w:r>
      <w:proofErr w:type="spellEnd"/>
    </w:p>
  </w:comment>
  <w:comment w:id="32" w:author="Juan Manuel Gutiérrez Méndez" w:date="2021-10-14T17:16:00Z" w:initials="JMGM">
    <w:p w14:paraId="38A39973" w14:textId="1D6D6151" w:rsidR="0043544E" w:rsidRDefault="0043544E">
      <w:pPr>
        <w:pStyle w:val="Textocomentario"/>
      </w:pPr>
      <w:r>
        <w:rPr>
          <w:rStyle w:val="Refdecomentario"/>
        </w:rPr>
        <w:annotationRef/>
      </w:r>
      <w:r>
        <w:t>La interfaz responsiva se puede indicar aquí como perspectiva</w:t>
      </w:r>
    </w:p>
  </w:comment>
  <w:comment w:id="49" w:author="Juan Manuel Gutiérrez Méndez" w:date="2021-10-14T17:18:00Z" w:initials="JMGM">
    <w:p w14:paraId="083B2716" w14:textId="38A01C25" w:rsidR="0043544E" w:rsidRDefault="0043544E">
      <w:pPr>
        <w:pStyle w:val="Textocomentario"/>
      </w:pPr>
      <w:r>
        <w:rPr>
          <w:rStyle w:val="Refdecomentario"/>
        </w:rPr>
        <w:annotationRef/>
      </w:r>
      <w:r>
        <w:t xml:space="preserve">Hacer un comentario, dado pues solo se están considerando los objetos del dominio y no por ejemplo la arquitectura de objetos de toda la </w:t>
      </w:r>
      <w:proofErr w:type="spellStart"/>
      <w:r>
        <w:t>apliación</w:t>
      </w:r>
      <w:proofErr w:type="spellEnd"/>
    </w:p>
  </w:comment>
  <w:comment w:id="51" w:author="Juan Manuel Gutiérrez Méndez" w:date="2021-10-14T17:19:00Z" w:initials="JMGM">
    <w:p w14:paraId="716494E0" w14:textId="52DC8093" w:rsidR="0043544E" w:rsidRDefault="0043544E">
      <w:pPr>
        <w:pStyle w:val="Textocomentario"/>
      </w:pPr>
      <w:r>
        <w:rPr>
          <w:rStyle w:val="Refdecomentario"/>
        </w:rPr>
        <w:annotationRef/>
      </w:r>
      <w:proofErr w:type="spellStart"/>
      <w:r>
        <w:t>idem</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A039C9" w15:done="0"/>
  <w15:commentEx w15:paraId="78A1E9AD" w15:done="0"/>
  <w15:commentEx w15:paraId="5CE08FBE" w15:done="0"/>
  <w15:commentEx w15:paraId="5342E933" w15:done="0"/>
  <w15:commentEx w15:paraId="08388DC6" w15:done="0"/>
  <w15:commentEx w15:paraId="38A39973" w15:done="0"/>
  <w15:commentEx w15:paraId="083B2716" w15:done="0"/>
  <w15:commentEx w15:paraId="716494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29B56" w16cex:dateUtc="2021-10-14T17:04:00Z"/>
  <w16cex:commentExtensible w16cex:durableId="25129B93" w16cex:dateUtc="2021-10-14T17:05:00Z"/>
  <w16cex:commentExtensible w16cex:durableId="25129C83" w16cex:dateUtc="2021-10-14T17:09:00Z"/>
  <w16cex:commentExtensible w16cex:durableId="2512E384" w16cex:dateUtc="2021-10-14T22:12:00Z"/>
  <w16cex:commentExtensible w16cex:durableId="2512E3E3" w16cex:dateUtc="2021-10-14T22:14:00Z"/>
  <w16cex:commentExtensible w16cex:durableId="2512E47F" w16cex:dateUtc="2021-10-14T22:16:00Z"/>
  <w16cex:commentExtensible w16cex:durableId="2512E4FC" w16cex:dateUtc="2021-10-14T22:18:00Z"/>
  <w16cex:commentExtensible w16cex:durableId="2512E525" w16cex:dateUtc="2021-10-14T2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A039C9" w16cid:durableId="25129B56"/>
  <w16cid:commentId w16cid:paraId="78A1E9AD" w16cid:durableId="25129B93"/>
  <w16cid:commentId w16cid:paraId="5CE08FBE" w16cid:durableId="25129C83"/>
  <w16cid:commentId w16cid:paraId="5342E933" w16cid:durableId="2512E384"/>
  <w16cid:commentId w16cid:paraId="08388DC6" w16cid:durableId="2512E3E3"/>
  <w16cid:commentId w16cid:paraId="38A39973" w16cid:durableId="2512E47F"/>
  <w16cid:commentId w16cid:paraId="083B2716" w16cid:durableId="2512E4FC"/>
  <w16cid:commentId w16cid:paraId="716494E0" w16cid:durableId="2512E5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A25B3" w14:textId="77777777" w:rsidR="00CF194D" w:rsidRDefault="00CF194D">
      <w:pPr>
        <w:spacing w:after="0" w:line="240" w:lineRule="auto"/>
      </w:pPr>
      <w:r>
        <w:separator/>
      </w:r>
    </w:p>
  </w:endnote>
  <w:endnote w:type="continuationSeparator" w:id="0">
    <w:p w14:paraId="7C56D03F" w14:textId="77777777" w:rsidR="00CF194D" w:rsidRDefault="00CF1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4A93" w14:textId="2B2AFA96" w:rsidR="001E196C" w:rsidRDefault="001E196C">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907CF">
      <w:rPr>
        <w:noProof/>
        <w:color w:val="000000"/>
      </w:rPr>
      <w:t>145</w:t>
    </w:r>
    <w:r>
      <w:rPr>
        <w:color w:val="000000"/>
      </w:rPr>
      <w:fldChar w:fldCharType="end"/>
    </w:r>
    <w:r>
      <w:rPr>
        <w:color w:val="000000"/>
      </w:rPr>
      <w:t xml:space="preserve"> </w:t>
    </w:r>
  </w:p>
  <w:p w14:paraId="5BCFBA2C" w14:textId="77777777" w:rsidR="001E196C" w:rsidRDefault="001E196C">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391C9" w14:textId="77777777" w:rsidR="001E196C" w:rsidRDefault="001E196C">
    <w:pPr>
      <w:ind w:right="260"/>
      <w:rPr>
        <w:color w:val="000000"/>
        <w:sz w:val="26"/>
        <w:szCs w:val="26"/>
      </w:rPr>
    </w:pPr>
  </w:p>
  <w:p w14:paraId="36CC9347" w14:textId="77777777" w:rsidR="001E196C" w:rsidRDefault="001E196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8D0E2" w14:textId="77777777" w:rsidR="00CF194D" w:rsidRDefault="00CF194D">
      <w:pPr>
        <w:spacing w:after="0" w:line="240" w:lineRule="auto"/>
      </w:pPr>
      <w:r>
        <w:separator/>
      </w:r>
    </w:p>
  </w:footnote>
  <w:footnote w:type="continuationSeparator" w:id="0">
    <w:p w14:paraId="34FA94FA" w14:textId="77777777" w:rsidR="00CF194D" w:rsidRDefault="00CF19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1"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5"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6"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9"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0"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2"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3"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7"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0"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4"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5"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6"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8"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0"/>
  </w:num>
  <w:num w:numId="2">
    <w:abstractNumId w:val="4"/>
  </w:num>
  <w:num w:numId="3">
    <w:abstractNumId w:val="23"/>
  </w:num>
  <w:num w:numId="4">
    <w:abstractNumId w:val="9"/>
  </w:num>
  <w:num w:numId="5">
    <w:abstractNumId w:val="38"/>
  </w:num>
  <w:num w:numId="6">
    <w:abstractNumId w:val="12"/>
  </w:num>
  <w:num w:numId="7">
    <w:abstractNumId w:val="8"/>
  </w:num>
  <w:num w:numId="8">
    <w:abstractNumId w:val="32"/>
  </w:num>
  <w:num w:numId="9">
    <w:abstractNumId w:val="28"/>
  </w:num>
  <w:num w:numId="10">
    <w:abstractNumId w:val="29"/>
  </w:num>
  <w:num w:numId="11">
    <w:abstractNumId w:val="21"/>
  </w:num>
  <w:num w:numId="12">
    <w:abstractNumId w:val="33"/>
  </w:num>
  <w:num w:numId="13">
    <w:abstractNumId w:val="30"/>
  </w:num>
  <w:num w:numId="14">
    <w:abstractNumId w:val="37"/>
  </w:num>
  <w:num w:numId="15">
    <w:abstractNumId w:val="34"/>
  </w:num>
  <w:num w:numId="16">
    <w:abstractNumId w:val="2"/>
  </w:num>
  <w:num w:numId="17">
    <w:abstractNumId w:val="5"/>
  </w:num>
  <w:num w:numId="18">
    <w:abstractNumId w:val="20"/>
  </w:num>
  <w:num w:numId="19">
    <w:abstractNumId w:val="7"/>
  </w:num>
  <w:num w:numId="20">
    <w:abstractNumId w:val="22"/>
  </w:num>
  <w:num w:numId="21">
    <w:abstractNumId w:val="36"/>
  </w:num>
  <w:num w:numId="22">
    <w:abstractNumId w:val="11"/>
  </w:num>
  <w:num w:numId="23">
    <w:abstractNumId w:val="35"/>
  </w:num>
  <w:num w:numId="24">
    <w:abstractNumId w:val="26"/>
  </w:num>
  <w:num w:numId="25">
    <w:abstractNumId w:val="19"/>
  </w:num>
  <w:num w:numId="26">
    <w:abstractNumId w:val="15"/>
  </w:num>
  <w:num w:numId="27">
    <w:abstractNumId w:val="16"/>
  </w:num>
  <w:num w:numId="28">
    <w:abstractNumId w:val="27"/>
  </w:num>
  <w:num w:numId="29">
    <w:abstractNumId w:val="14"/>
  </w:num>
  <w:num w:numId="30">
    <w:abstractNumId w:val="18"/>
  </w:num>
  <w:num w:numId="31">
    <w:abstractNumId w:val="0"/>
  </w:num>
  <w:num w:numId="32">
    <w:abstractNumId w:val="17"/>
  </w:num>
  <w:num w:numId="33">
    <w:abstractNumId w:val="1"/>
  </w:num>
  <w:num w:numId="34">
    <w:abstractNumId w:val="3"/>
  </w:num>
  <w:num w:numId="35">
    <w:abstractNumId w:val="24"/>
  </w:num>
  <w:num w:numId="36">
    <w:abstractNumId w:val="25"/>
  </w:num>
  <w:num w:numId="37">
    <w:abstractNumId w:val="6"/>
  </w:num>
  <w:num w:numId="38">
    <w:abstractNumId w:val="13"/>
  </w:num>
  <w:num w:numId="39">
    <w:abstractNumId w:val="31"/>
  </w:num>
  <w:num w:numId="40">
    <w:abstractNumId w:val="39"/>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an Manuel Gutiérrez Méndez">
    <w15:presenceInfo w15:providerId="None" w15:userId="Juan Manuel Gutiérrez Mé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63E"/>
    <w:rsid w:val="000109B2"/>
    <w:rsid w:val="00014740"/>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A45"/>
    <w:rsid w:val="00114F10"/>
    <w:rsid w:val="00115BCC"/>
    <w:rsid w:val="00121977"/>
    <w:rsid w:val="001353E7"/>
    <w:rsid w:val="00135D14"/>
    <w:rsid w:val="001415E2"/>
    <w:rsid w:val="0016067D"/>
    <w:rsid w:val="001620B6"/>
    <w:rsid w:val="00162EFB"/>
    <w:rsid w:val="0017373B"/>
    <w:rsid w:val="00180C57"/>
    <w:rsid w:val="00182DD1"/>
    <w:rsid w:val="00186A7C"/>
    <w:rsid w:val="0019026C"/>
    <w:rsid w:val="00191809"/>
    <w:rsid w:val="00193F93"/>
    <w:rsid w:val="00197FF3"/>
    <w:rsid w:val="001B23D6"/>
    <w:rsid w:val="001C0D61"/>
    <w:rsid w:val="001E047E"/>
    <w:rsid w:val="001E196C"/>
    <w:rsid w:val="002060ED"/>
    <w:rsid w:val="00210F3F"/>
    <w:rsid w:val="0022337F"/>
    <w:rsid w:val="00223F06"/>
    <w:rsid w:val="00235511"/>
    <w:rsid w:val="00252EE7"/>
    <w:rsid w:val="002543D6"/>
    <w:rsid w:val="0025542B"/>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C0735"/>
    <w:rsid w:val="002C353F"/>
    <w:rsid w:val="002C472D"/>
    <w:rsid w:val="002C5020"/>
    <w:rsid w:val="002D753A"/>
    <w:rsid w:val="002E0B32"/>
    <w:rsid w:val="002E62AF"/>
    <w:rsid w:val="002F69A6"/>
    <w:rsid w:val="00301F3D"/>
    <w:rsid w:val="0031280C"/>
    <w:rsid w:val="003170E3"/>
    <w:rsid w:val="00322A05"/>
    <w:rsid w:val="0032372C"/>
    <w:rsid w:val="003308E1"/>
    <w:rsid w:val="003415F3"/>
    <w:rsid w:val="00341FE9"/>
    <w:rsid w:val="003528D9"/>
    <w:rsid w:val="00355AD7"/>
    <w:rsid w:val="00360442"/>
    <w:rsid w:val="00372260"/>
    <w:rsid w:val="003823C4"/>
    <w:rsid w:val="00391DEF"/>
    <w:rsid w:val="003A438C"/>
    <w:rsid w:val="003A50D5"/>
    <w:rsid w:val="003B0DD2"/>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23A19"/>
    <w:rsid w:val="00430B02"/>
    <w:rsid w:val="0043544E"/>
    <w:rsid w:val="00437A83"/>
    <w:rsid w:val="00451303"/>
    <w:rsid w:val="00454EFB"/>
    <w:rsid w:val="0045510F"/>
    <w:rsid w:val="004861DF"/>
    <w:rsid w:val="00495E22"/>
    <w:rsid w:val="0049778F"/>
    <w:rsid w:val="004A6D2D"/>
    <w:rsid w:val="004A790E"/>
    <w:rsid w:val="004B03B2"/>
    <w:rsid w:val="004B6F2F"/>
    <w:rsid w:val="004C5987"/>
    <w:rsid w:val="004D1C56"/>
    <w:rsid w:val="004D2DB9"/>
    <w:rsid w:val="004D480A"/>
    <w:rsid w:val="004D496C"/>
    <w:rsid w:val="004E02FD"/>
    <w:rsid w:val="004E7F2C"/>
    <w:rsid w:val="004F0EC3"/>
    <w:rsid w:val="004F12F2"/>
    <w:rsid w:val="004F131A"/>
    <w:rsid w:val="005047D2"/>
    <w:rsid w:val="00505F71"/>
    <w:rsid w:val="005067E3"/>
    <w:rsid w:val="0050684B"/>
    <w:rsid w:val="005133D0"/>
    <w:rsid w:val="00517334"/>
    <w:rsid w:val="005176FA"/>
    <w:rsid w:val="005300B4"/>
    <w:rsid w:val="00533D37"/>
    <w:rsid w:val="00543601"/>
    <w:rsid w:val="00551251"/>
    <w:rsid w:val="005528A7"/>
    <w:rsid w:val="00567916"/>
    <w:rsid w:val="005748E2"/>
    <w:rsid w:val="00576858"/>
    <w:rsid w:val="005807E2"/>
    <w:rsid w:val="005866BB"/>
    <w:rsid w:val="0059793E"/>
    <w:rsid w:val="005B5DC2"/>
    <w:rsid w:val="005C57A8"/>
    <w:rsid w:val="005C6DE8"/>
    <w:rsid w:val="005D118E"/>
    <w:rsid w:val="005D6B50"/>
    <w:rsid w:val="005E062C"/>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C6314"/>
    <w:rsid w:val="006C7312"/>
    <w:rsid w:val="006D5AF6"/>
    <w:rsid w:val="006E3957"/>
    <w:rsid w:val="006F3D9E"/>
    <w:rsid w:val="006F5519"/>
    <w:rsid w:val="00702166"/>
    <w:rsid w:val="00702CB6"/>
    <w:rsid w:val="00705A08"/>
    <w:rsid w:val="00706079"/>
    <w:rsid w:val="0071380C"/>
    <w:rsid w:val="00722CFE"/>
    <w:rsid w:val="00726569"/>
    <w:rsid w:val="007438C5"/>
    <w:rsid w:val="007443F0"/>
    <w:rsid w:val="00752915"/>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532F2"/>
    <w:rsid w:val="008663DC"/>
    <w:rsid w:val="0086700D"/>
    <w:rsid w:val="00875519"/>
    <w:rsid w:val="00885A47"/>
    <w:rsid w:val="00887713"/>
    <w:rsid w:val="00890B79"/>
    <w:rsid w:val="00894629"/>
    <w:rsid w:val="00895EBA"/>
    <w:rsid w:val="0089798A"/>
    <w:rsid w:val="008B38E1"/>
    <w:rsid w:val="008B39B1"/>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1005"/>
    <w:rsid w:val="009879AF"/>
    <w:rsid w:val="009971E4"/>
    <w:rsid w:val="009A37A4"/>
    <w:rsid w:val="009B7070"/>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B10CA"/>
    <w:rsid w:val="00BB1B4A"/>
    <w:rsid w:val="00BB2EA8"/>
    <w:rsid w:val="00BB473F"/>
    <w:rsid w:val="00BB6DA3"/>
    <w:rsid w:val="00BC3F5C"/>
    <w:rsid w:val="00BD7060"/>
    <w:rsid w:val="00BE4BE0"/>
    <w:rsid w:val="00BF12BD"/>
    <w:rsid w:val="00BF21AB"/>
    <w:rsid w:val="00C0174A"/>
    <w:rsid w:val="00C02AA0"/>
    <w:rsid w:val="00C066C4"/>
    <w:rsid w:val="00C1042C"/>
    <w:rsid w:val="00C211C9"/>
    <w:rsid w:val="00C21304"/>
    <w:rsid w:val="00C24D39"/>
    <w:rsid w:val="00C31C43"/>
    <w:rsid w:val="00C37686"/>
    <w:rsid w:val="00C44DE4"/>
    <w:rsid w:val="00C46AB3"/>
    <w:rsid w:val="00C4769F"/>
    <w:rsid w:val="00C568A5"/>
    <w:rsid w:val="00C74647"/>
    <w:rsid w:val="00C80C89"/>
    <w:rsid w:val="00C82DBB"/>
    <w:rsid w:val="00CA570E"/>
    <w:rsid w:val="00CB2618"/>
    <w:rsid w:val="00CB4DBC"/>
    <w:rsid w:val="00CC1085"/>
    <w:rsid w:val="00CE7591"/>
    <w:rsid w:val="00CF194D"/>
    <w:rsid w:val="00CF5CBA"/>
    <w:rsid w:val="00CF77D0"/>
    <w:rsid w:val="00D05120"/>
    <w:rsid w:val="00D05BCD"/>
    <w:rsid w:val="00D11905"/>
    <w:rsid w:val="00D15213"/>
    <w:rsid w:val="00D1563E"/>
    <w:rsid w:val="00D33FE1"/>
    <w:rsid w:val="00D3516B"/>
    <w:rsid w:val="00D370D9"/>
    <w:rsid w:val="00D3773C"/>
    <w:rsid w:val="00D4255A"/>
    <w:rsid w:val="00D44390"/>
    <w:rsid w:val="00D54685"/>
    <w:rsid w:val="00D5523A"/>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DE438E"/>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8F0"/>
    <w:rsid w:val="00E91B9C"/>
    <w:rsid w:val="00EB6AB3"/>
    <w:rsid w:val="00EB7AB8"/>
    <w:rsid w:val="00EC12D4"/>
    <w:rsid w:val="00EC35F7"/>
    <w:rsid w:val="00EC76CA"/>
    <w:rsid w:val="00EE4D4D"/>
    <w:rsid w:val="00EE54AA"/>
    <w:rsid w:val="00EE6E3F"/>
    <w:rsid w:val="00EF2EBF"/>
    <w:rsid w:val="00F0085F"/>
    <w:rsid w:val="00F13045"/>
    <w:rsid w:val="00F234E0"/>
    <w:rsid w:val="00F24C20"/>
    <w:rsid w:val="00F317D5"/>
    <w:rsid w:val="00F37600"/>
    <w:rsid w:val="00F44F3D"/>
    <w:rsid w:val="00F46482"/>
    <w:rsid w:val="00F54CBB"/>
    <w:rsid w:val="00F56394"/>
    <w:rsid w:val="00F74CBA"/>
    <w:rsid w:val="00FA387E"/>
    <w:rsid w:val="00FB411C"/>
    <w:rsid w:val="00FC5F80"/>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DE438E"/>
    <w:rPr>
      <w:sz w:val="16"/>
      <w:szCs w:val="16"/>
    </w:rPr>
  </w:style>
  <w:style w:type="paragraph" w:styleId="Textocomentario">
    <w:name w:val="annotation text"/>
    <w:basedOn w:val="Normal"/>
    <w:link w:val="TextocomentarioCar"/>
    <w:uiPriority w:val="99"/>
    <w:semiHidden/>
    <w:unhideWhenUsed/>
    <w:rsid w:val="00DE438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E438E"/>
    <w:rPr>
      <w:sz w:val="20"/>
      <w:szCs w:val="20"/>
    </w:rPr>
  </w:style>
  <w:style w:type="paragraph" w:styleId="Asuntodelcomentario">
    <w:name w:val="annotation subject"/>
    <w:basedOn w:val="Textocomentario"/>
    <w:next w:val="Textocomentario"/>
    <w:link w:val="AsuntodelcomentarioCar"/>
    <w:uiPriority w:val="99"/>
    <w:semiHidden/>
    <w:unhideWhenUsed/>
    <w:rsid w:val="00DE438E"/>
    <w:rPr>
      <w:b/>
      <w:bCs/>
    </w:rPr>
  </w:style>
  <w:style w:type="character" w:customStyle="1" w:styleId="AsuntodelcomentarioCar">
    <w:name w:val="Asunto del comentario Car"/>
    <w:basedOn w:val="TextocomentarioCar"/>
    <w:link w:val="Asuntodelcomentario"/>
    <w:uiPriority w:val="99"/>
    <w:semiHidden/>
    <w:rsid w:val="00DE43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www.slideshare.net/DataReportal/digital-2021-mexico-january-2021-v01" TargetMode="External"/><Relationship Id="rId84" Type="http://schemas.openxmlformats.org/officeDocument/2006/relationships/hyperlink" Target="https://www.ics.uci.edu/~fielding/pubs/dissertation/rest_arch_style.htm" TargetMode="External"/><Relationship Id="rId89" Type="http://schemas.openxmlformats.org/officeDocument/2006/relationships/hyperlink" Target="http://www.comprasestatales.gub.uy/Aclaraciones/aclar_llamado_a157524_18.pdf"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www.cse.msu.edu/~cse870/IEEEXplore-SRS-template.pdf"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academia.edu/11789306/Arquitectura_Orientada_a_Servicios" TargetMode="External"/><Relationship Id="rId79" Type="http://schemas.openxmlformats.org/officeDocument/2006/relationships/hyperlink" Target="https://olgacarreras.blogspot.com/2014/01/responsive-design-y-accesibilidad.html" TargetMode="External"/><Relationship Id="rId87" Type="http://schemas.openxmlformats.org/officeDocument/2006/relationships/hyperlink" Target="https://www.academia.edu/10822644/La_Arquitectura_Orientada_a_Servicios_SOA_de_Microsoft_aplicada_al_mundo_real?source=swp_share"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90" Type="http://schemas.openxmlformats.org/officeDocument/2006/relationships/hyperlink" Target="https://v3.vuejs.org/guide/a11y-resources.html" TargetMode="External"/><Relationship Id="rId95" Type="http://schemas.openxmlformats.org/officeDocument/2006/relationships/theme" Target="theme/theme1.xml"/><Relationship Id="rId1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doi.org/10.22305/ict-unpa.v12.n1.703"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doras.dcu.ie/22111/1/ci-paper.pdf" TargetMode="External"/><Relationship Id="rId85" Type="http://schemas.openxmlformats.org/officeDocument/2006/relationships/hyperlink" Target="https://www.oscarblancarteblog.com/2017/06/08/autenticacion-con-json-web-tokens/" TargetMode="External"/><Relationship Id="rId93" Type="http://schemas.openxmlformats.org/officeDocument/2006/relationships/fontTable" Target="fontTab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datareportal.com/reports/digital-2021-mexico?rq=mexico" TargetMode="External"/><Relationship Id="rId83" Type="http://schemas.openxmlformats.org/officeDocument/2006/relationships/hyperlink" Target="https://datatracker.ietf.org/doc/html/rfc7519" TargetMode="External"/><Relationship Id="rId88" Type="http://schemas.openxmlformats.org/officeDocument/2006/relationships/hyperlink" Target="https://docplayer.es/1839609-Un-modelo-de-integrabilidad-con-soa-y-bpm.html" TargetMode="External"/><Relationship Id="rId91" Type="http://schemas.openxmlformats.org/officeDocument/2006/relationships/hyperlink" Target="https://vuetifyjs.com/en/introduction/why-vuetif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es.slideshare.net/hbeati/hacia-una-metodologa-de-diseo-web-responsive" TargetMode="External"/><Relationship Id="rId81"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6" Type="http://schemas.openxmlformats.org/officeDocument/2006/relationships/hyperlink" Target="https://www.ietf.org/rfc/rfc4051.txt" TargetMode="External"/><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6EB51F-977B-439E-8DDC-293D922B0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145</Pages>
  <Words>22392</Words>
  <Characters>123158</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Juan Manuel Gutiérrez Méndez</cp:lastModifiedBy>
  <cp:revision>3</cp:revision>
  <cp:lastPrinted>2021-08-06T17:56:00Z</cp:lastPrinted>
  <dcterms:created xsi:type="dcterms:W3CDTF">2021-10-14T17:10:00Z</dcterms:created>
  <dcterms:modified xsi:type="dcterms:W3CDTF">2021-10-14T22:23:00Z</dcterms:modified>
</cp:coreProperties>
</file>